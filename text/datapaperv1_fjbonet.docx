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E582E" w14:textId="77777777" w:rsidR="00647E06" w:rsidRPr="00D1299D" w:rsidRDefault="00D1299D" w:rsidP="00D1299D">
      <w:pPr>
        <w:pStyle w:val="Heading1"/>
        <w:spacing w:line="360" w:lineRule="auto"/>
        <w:rPr>
          <w:color w:val="auto"/>
        </w:rPr>
      </w:pPr>
      <w:bookmarkStart w:id="0" w:name="dataset-of-passerine-bird-communities-in"/>
      <w:bookmarkEnd w:id="0"/>
      <w:r w:rsidRPr="00D1299D">
        <w:rPr>
          <w:color w:val="auto"/>
        </w:rPr>
        <w:t>Dataset of Passerine bird communities in a mediterranean high mountain (Sierra Nevada, Spain)</w:t>
      </w:r>
    </w:p>
    <w:p w14:paraId="3E58E3F6" w14:textId="74DE1A0A" w:rsidR="00061975" w:rsidRDefault="00061975" w:rsidP="001B7323">
      <w:pPr>
        <w:spacing w:line="360" w:lineRule="auto"/>
      </w:pPr>
      <w:r>
        <w:t>Pérez-</w:t>
      </w:r>
      <w:proofErr w:type="spellStart"/>
      <w:r>
        <w:t>Luque</w:t>
      </w:r>
      <w:proofErr w:type="spellEnd"/>
      <w:r>
        <w:t xml:space="preserve"> A</w:t>
      </w:r>
      <w:r w:rsidR="001B7323">
        <w:t>.</w:t>
      </w:r>
      <w:r>
        <w:t>J</w:t>
      </w:r>
      <w:r w:rsidR="001B7323">
        <w:t xml:space="preserve">. </w:t>
      </w:r>
      <w:r w:rsidR="001B7323" w:rsidRPr="001B7323">
        <w:rPr>
          <w:vertAlign w:val="superscript"/>
        </w:rPr>
        <w:t>1,</w:t>
      </w:r>
      <w:r w:rsidR="001B7323">
        <w:rPr>
          <w:vertAlign w:val="superscript"/>
        </w:rPr>
        <w:t>2</w:t>
      </w:r>
      <w:r w:rsidR="001B7323">
        <w:t>;</w:t>
      </w:r>
      <w:r>
        <w:t xml:space="preserve"> </w:t>
      </w:r>
      <w:proofErr w:type="spellStart"/>
      <w:r>
        <w:t>Barea-Azcón</w:t>
      </w:r>
      <w:proofErr w:type="spellEnd"/>
      <w:r>
        <w:t xml:space="preserve"> J</w:t>
      </w:r>
      <w:r w:rsidR="001B7323">
        <w:t>.</w:t>
      </w:r>
      <w:r>
        <w:t>M</w:t>
      </w:r>
      <w:r w:rsidR="001B7323">
        <w:t>.</w:t>
      </w:r>
      <w:r w:rsidR="001B7323">
        <w:rPr>
          <w:vertAlign w:val="superscript"/>
        </w:rPr>
        <w:t xml:space="preserve"> 3</w:t>
      </w:r>
      <w:r w:rsidR="001B7323">
        <w:t>;</w:t>
      </w:r>
      <w:r>
        <w:t xml:space="preserve"> </w:t>
      </w:r>
      <w:proofErr w:type="spellStart"/>
      <w:r>
        <w:t>Álvarez</w:t>
      </w:r>
      <w:proofErr w:type="spellEnd"/>
      <w:r>
        <w:t>-Ruiz D</w:t>
      </w:r>
      <w:r w:rsidR="001B7323">
        <w:t xml:space="preserve">. </w:t>
      </w:r>
      <w:r w:rsidR="001B7323">
        <w:rPr>
          <w:vertAlign w:val="superscript"/>
        </w:rPr>
        <w:t>1</w:t>
      </w:r>
      <w:r w:rsidR="001B7323">
        <w:t>;</w:t>
      </w:r>
      <w:r>
        <w:t xml:space="preserve"> </w:t>
      </w:r>
      <w:proofErr w:type="spellStart"/>
      <w:r>
        <w:t>Bonet-García</w:t>
      </w:r>
      <w:proofErr w:type="spellEnd"/>
      <w:r>
        <w:t xml:space="preserve"> F</w:t>
      </w:r>
      <w:r w:rsidR="001B7323">
        <w:t>.</w:t>
      </w:r>
      <w:r>
        <w:t>J</w:t>
      </w:r>
      <w:r w:rsidR="001B7323">
        <w:t xml:space="preserve">. </w:t>
      </w:r>
      <w:r w:rsidR="001B7323" w:rsidRPr="001B7323">
        <w:rPr>
          <w:vertAlign w:val="superscript"/>
        </w:rPr>
        <w:t>1,2</w:t>
      </w:r>
      <w:r w:rsidR="001B7323">
        <w:t xml:space="preserve"> and Zamora R. </w:t>
      </w:r>
      <w:r w:rsidR="001B7323" w:rsidRPr="001B7323">
        <w:rPr>
          <w:vertAlign w:val="superscript"/>
        </w:rPr>
        <w:t>1,2</w:t>
      </w:r>
      <w:r>
        <w:t xml:space="preserve"> </w:t>
      </w:r>
    </w:p>
    <w:p w14:paraId="78129DE9" w14:textId="7F6FBF1F" w:rsidR="00061975" w:rsidRDefault="00061975" w:rsidP="00061975">
      <w:r w:rsidRPr="00061975">
        <w:rPr>
          <w:vertAlign w:val="superscript"/>
        </w:rPr>
        <w:t>1</w:t>
      </w:r>
      <w:r>
        <w:t xml:space="preserve"> </w:t>
      </w:r>
      <w:proofErr w:type="spellStart"/>
      <w:r>
        <w:t>Laboratorio</w:t>
      </w:r>
      <w:proofErr w:type="spellEnd"/>
      <w:r>
        <w:t xml:space="preserve"> de </w:t>
      </w:r>
      <w:proofErr w:type="spellStart"/>
      <w:r>
        <w:t>Ecología</w:t>
      </w:r>
      <w:proofErr w:type="spellEnd"/>
      <w:r>
        <w:t xml:space="preserve"> (</w:t>
      </w:r>
      <w:proofErr w:type="spellStart"/>
      <w:r>
        <w:t>iEcolab</w:t>
      </w:r>
      <w:proofErr w:type="spellEnd"/>
      <w:r>
        <w:t xml:space="preserve">), </w:t>
      </w:r>
      <w:proofErr w:type="spellStart"/>
      <w:r>
        <w:t>Instituto</w:t>
      </w:r>
      <w:proofErr w:type="spellEnd"/>
      <w:r>
        <w:t xml:space="preserve"> </w:t>
      </w:r>
      <w:proofErr w:type="spellStart"/>
      <w:r>
        <w:t>Interuniversitario</w:t>
      </w:r>
      <w:proofErr w:type="spellEnd"/>
      <w:r>
        <w:t xml:space="preserve"> de </w:t>
      </w:r>
      <w:proofErr w:type="spellStart"/>
      <w:r>
        <w:t>Investigación</w:t>
      </w:r>
      <w:proofErr w:type="spellEnd"/>
      <w:r>
        <w:t xml:space="preserve"> del </w:t>
      </w:r>
      <w:proofErr w:type="spellStart"/>
      <w:r>
        <w:t>Sistema</w:t>
      </w:r>
      <w:proofErr w:type="spellEnd"/>
      <w:r>
        <w:t xml:space="preserve"> Tierra en Andalucía (CEAMA), Universidad de Granada, </w:t>
      </w:r>
      <w:proofErr w:type="spellStart"/>
      <w:r>
        <w:t>Avenida</w:t>
      </w:r>
      <w:proofErr w:type="spellEnd"/>
      <w:r>
        <w:t xml:space="preserve"> del </w:t>
      </w:r>
      <w:proofErr w:type="spellStart"/>
      <w:r>
        <w:t>Mediterráneo</w:t>
      </w:r>
      <w:proofErr w:type="spellEnd"/>
      <w:r>
        <w:t xml:space="preserve"> s/n, 18006, Granada, Spain.</w:t>
      </w:r>
    </w:p>
    <w:p w14:paraId="60C9CB55" w14:textId="2FA79CF3" w:rsidR="001B7323" w:rsidRDefault="00061975" w:rsidP="00061975">
      <w:r w:rsidRPr="00061975">
        <w:rPr>
          <w:vertAlign w:val="superscript"/>
        </w:rPr>
        <w:t xml:space="preserve">2 </w:t>
      </w:r>
      <w:proofErr w:type="spellStart"/>
      <w:r>
        <w:t>Grupo</w:t>
      </w:r>
      <w:proofErr w:type="spellEnd"/>
      <w:r>
        <w:t xml:space="preserve"> de </w:t>
      </w:r>
      <w:proofErr w:type="spellStart"/>
      <w:r>
        <w:t>Ecología</w:t>
      </w:r>
      <w:proofErr w:type="spellEnd"/>
      <w:r>
        <w:t xml:space="preserve"> </w:t>
      </w:r>
      <w:proofErr w:type="spellStart"/>
      <w:r>
        <w:t>Terrestre</w:t>
      </w:r>
      <w:proofErr w:type="spellEnd"/>
      <w:r>
        <w:t xml:space="preserve">, </w:t>
      </w:r>
      <w:proofErr w:type="spellStart"/>
      <w:r>
        <w:t>Departamento</w:t>
      </w:r>
      <w:proofErr w:type="spellEnd"/>
      <w:r>
        <w:t xml:space="preserve"> de </w:t>
      </w:r>
      <w:proofErr w:type="spellStart"/>
      <w:r>
        <w:t>Ecología</w:t>
      </w:r>
      <w:proofErr w:type="spellEnd"/>
      <w:r>
        <w:t xml:space="preserve">, Universidad de Granada, </w:t>
      </w:r>
      <w:proofErr w:type="spellStart"/>
      <w:r>
        <w:t>Facultad</w:t>
      </w:r>
      <w:proofErr w:type="spellEnd"/>
      <w:r>
        <w:t xml:space="preserve"> de </w:t>
      </w:r>
      <w:proofErr w:type="spellStart"/>
      <w:r>
        <w:t>Ciencias</w:t>
      </w:r>
      <w:proofErr w:type="spellEnd"/>
      <w:r>
        <w:t xml:space="preserve">, Campus de </w:t>
      </w:r>
      <w:proofErr w:type="spellStart"/>
      <w:r>
        <w:t>Fuentenueva</w:t>
      </w:r>
      <w:proofErr w:type="spellEnd"/>
      <w:r>
        <w:t xml:space="preserve"> s/n, 18071, Granada, Spain.</w:t>
      </w:r>
      <w:r w:rsidR="001B7323">
        <w:t xml:space="preserve"> </w:t>
      </w:r>
    </w:p>
    <w:p w14:paraId="2CE0F0A5" w14:textId="35E02A9C" w:rsidR="001B7323" w:rsidRDefault="001B7323" w:rsidP="00061975">
      <w:r w:rsidRPr="001B7323">
        <w:rPr>
          <w:vertAlign w:val="superscript"/>
        </w:rPr>
        <w:t xml:space="preserve">3 </w:t>
      </w:r>
      <w:proofErr w:type="spellStart"/>
      <w:r w:rsidRPr="001B7323">
        <w:t>Agencia</w:t>
      </w:r>
      <w:proofErr w:type="spellEnd"/>
      <w:r w:rsidRPr="001B7323">
        <w:t xml:space="preserve"> de </w:t>
      </w:r>
      <w:proofErr w:type="spellStart"/>
      <w:r w:rsidRPr="001B7323">
        <w:t>Medio</w:t>
      </w:r>
      <w:proofErr w:type="spellEnd"/>
      <w:r w:rsidRPr="001B7323">
        <w:t xml:space="preserve"> </w:t>
      </w:r>
      <w:proofErr w:type="spellStart"/>
      <w:r w:rsidRPr="001B7323">
        <w:t>Ambiente</w:t>
      </w:r>
      <w:proofErr w:type="spellEnd"/>
      <w:r w:rsidRPr="001B7323">
        <w:t xml:space="preserve"> y Agua, </w:t>
      </w:r>
      <w:proofErr w:type="spellStart"/>
      <w:r w:rsidRPr="001B7323">
        <w:t>Consejería</w:t>
      </w:r>
      <w:proofErr w:type="spellEnd"/>
      <w:r w:rsidRPr="001B7323">
        <w:t xml:space="preserve"> de </w:t>
      </w:r>
      <w:proofErr w:type="spellStart"/>
      <w:r w:rsidRPr="001B7323">
        <w:t>Medio</w:t>
      </w:r>
      <w:proofErr w:type="spellEnd"/>
      <w:r w:rsidRPr="001B7323">
        <w:t xml:space="preserve"> </w:t>
      </w:r>
      <w:proofErr w:type="spellStart"/>
      <w:r w:rsidRPr="001B7323">
        <w:t>Ambiente</w:t>
      </w:r>
      <w:proofErr w:type="spellEnd"/>
      <w:r w:rsidRPr="001B7323">
        <w:t xml:space="preserve"> y </w:t>
      </w:r>
      <w:proofErr w:type="spellStart"/>
      <w:r w:rsidRPr="001B7323">
        <w:t>Ordenación</w:t>
      </w:r>
      <w:proofErr w:type="spellEnd"/>
      <w:r w:rsidRPr="001B7323">
        <w:t xml:space="preserve"> del </w:t>
      </w:r>
      <w:proofErr w:type="spellStart"/>
      <w:r w:rsidRPr="001B7323">
        <w:t>Territorio</w:t>
      </w:r>
      <w:proofErr w:type="spellEnd"/>
      <w:r w:rsidRPr="001B7323">
        <w:t xml:space="preserve"> (Junta de Andalucía), C/ </w:t>
      </w:r>
      <w:proofErr w:type="spellStart"/>
      <w:r w:rsidRPr="001B7323">
        <w:t>Joaquina</w:t>
      </w:r>
      <w:proofErr w:type="spellEnd"/>
      <w:r w:rsidRPr="001B7323">
        <w:t xml:space="preserve"> </w:t>
      </w:r>
      <w:proofErr w:type="spellStart"/>
      <w:r w:rsidRPr="001B7323">
        <w:t>Egüaras</w:t>
      </w:r>
      <w:proofErr w:type="spellEnd"/>
      <w:r w:rsidRPr="001B7323">
        <w:t xml:space="preserve"> 10, E-18013, Granada, Spain.</w:t>
      </w:r>
    </w:p>
    <w:p w14:paraId="468EF2A6" w14:textId="77777777" w:rsidR="001B7323" w:rsidRPr="001B7323" w:rsidRDefault="001B7323" w:rsidP="001B7323">
      <w:pPr>
        <w:spacing w:line="360" w:lineRule="auto"/>
        <w:rPr>
          <w:b/>
        </w:rPr>
      </w:pPr>
      <w:bookmarkStart w:id="1" w:name="_GoBack"/>
      <w:bookmarkEnd w:id="1"/>
    </w:p>
    <w:p w14:paraId="1F7C1E0E" w14:textId="77777777" w:rsidR="001B7323" w:rsidRPr="001B7323" w:rsidRDefault="001B7323" w:rsidP="001B7323">
      <w:pPr>
        <w:pStyle w:val="Heading4"/>
        <w:rPr>
          <w:rFonts w:asciiTheme="minorHAnsi" w:hAnsiTheme="minorHAnsi"/>
          <w:color w:val="auto"/>
        </w:rPr>
      </w:pPr>
      <w:r w:rsidRPr="001B7323">
        <w:rPr>
          <w:rFonts w:asciiTheme="minorHAnsi" w:hAnsiTheme="minorHAnsi"/>
          <w:color w:val="auto"/>
        </w:rPr>
        <w:t>Corresponding author(s):</w:t>
      </w:r>
    </w:p>
    <w:p w14:paraId="63EFA236" w14:textId="47879F83" w:rsidR="001B7323" w:rsidRPr="001B7323" w:rsidRDefault="001B7323" w:rsidP="001B7323">
      <w:r w:rsidRPr="001B7323">
        <w:t>A</w:t>
      </w:r>
      <w:r>
        <w:t xml:space="preserve">ntonio </w:t>
      </w:r>
      <w:proofErr w:type="spellStart"/>
      <w:r>
        <w:t>Jesús</w:t>
      </w:r>
      <w:proofErr w:type="spellEnd"/>
      <w:r w:rsidRPr="001B7323">
        <w:t xml:space="preserve"> Pérez-</w:t>
      </w:r>
      <w:proofErr w:type="spellStart"/>
      <w:r w:rsidRPr="001B7323">
        <w:t>Luque</w:t>
      </w:r>
      <w:proofErr w:type="spellEnd"/>
      <w:r w:rsidRPr="001B7323">
        <w:t xml:space="preserve"> (</w:t>
      </w:r>
      <w:hyperlink r:id="rId6">
        <w:r w:rsidRPr="001B7323">
          <w:rPr>
            <w:rStyle w:val="Link"/>
            <w:color w:val="auto"/>
          </w:rPr>
          <w:t>ajperez@ugr.es</w:t>
        </w:r>
      </w:hyperlink>
      <w:r w:rsidRPr="001B7323">
        <w:t>)</w:t>
      </w:r>
    </w:p>
    <w:p w14:paraId="4BA293D8" w14:textId="77777777" w:rsidR="001B7323" w:rsidRDefault="001B7323" w:rsidP="001B7323">
      <w:pPr>
        <w:spacing w:line="360" w:lineRule="auto"/>
      </w:pPr>
      <w:r w:rsidRPr="00D1299D">
        <w:rPr>
          <w:b/>
        </w:rPr>
        <w:t>Citation</w:t>
      </w:r>
      <w:r w:rsidRPr="00D1299D">
        <w:t>:</w:t>
      </w:r>
    </w:p>
    <w:p w14:paraId="588A0ED6" w14:textId="5C33BECE" w:rsidR="00061975" w:rsidRDefault="001B7323" w:rsidP="00D1299D">
      <w:r>
        <w:rPr>
          <w:rStyle w:val="VerbatimChar"/>
        </w:rPr>
        <w:t xml:space="preserve">Combination of authors, year of data paper publication (in parentheses), Title, Journal Name, Volume, Issue number (in parentheses), and </w:t>
      </w:r>
      <w:proofErr w:type="spellStart"/>
      <w:r>
        <w:rPr>
          <w:rStyle w:val="VerbatimChar"/>
        </w:rPr>
        <w:t>doi</w:t>
      </w:r>
      <w:proofErr w:type="spellEnd"/>
      <w:r>
        <w:rPr>
          <w:rStyle w:val="VerbatimChar"/>
        </w:rPr>
        <w:t xml:space="preserve"> of the data paper.</w:t>
      </w:r>
    </w:p>
    <w:p w14:paraId="63CC0587" w14:textId="77777777" w:rsidR="00061975" w:rsidRDefault="00061975" w:rsidP="00061975">
      <w:r>
        <w:t>Received {</w:t>
      </w:r>
      <w:r>
        <w:rPr>
          <w:rStyle w:val="VerbatimChar"/>
        </w:rPr>
        <w:t>date</w:t>
      </w:r>
      <w:r>
        <w:t xml:space="preserve">}; </w:t>
      </w:r>
      <w:proofErr w:type="gramStart"/>
      <w:r>
        <w:t>Revised</w:t>
      </w:r>
      <w:proofErr w:type="gramEnd"/>
      <w:r>
        <w:t xml:space="preserve"> {</w:t>
      </w:r>
      <w:r>
        <w:rPr>
          <w:rStyle w:val="VerbatimChar"/>
        </w:rPr>
        <w:t>date</w:t>
      </w:r>
      <w:r>
        <w:t>}; Accepted {</w:t>
      </w:r>
      <w:r>
        <w:rPr>
          <w:rStyle w:val="VerbatimChar"/>
        </w:rPr>
        <w:t>date</w:t>
      </w:r>
      <w:r>
        <w:t>}; Published {</w:t>
      </w:r>
      <w:r>
        <w:rPr>
          <w:rStyle w:val="VerbatimChar"/>
        </w:rPr>
        <w:t>date</w:t>
      </w:r>
      <w:r>
        <w:t>}</w:t>
      </w:r>
    </w:p>
    <w:p w14:paraId="288FBCE1" w14:textId="77777777" w:rsidR="001B7323" w:rsidRDefault="001B7323" w:rsidP="00D1299D">
      <w:pPr>
        <w:spacing w:line="360" w:lineRule="auto"/>
        <w:rPr>
          <w:b/>
        </w:rPr>
      </w:pPr>
      <w:bookmarkStart w:id="2" w:name="corresponding-authors"/>
      <w:bookmarkEnd w:id="2"/>
    </w:p>
    <w:p w14:paraId="48656298" w14:textId="77777777" w:rsidR="00647E06" w:rsidRPr="00D1299D" w:rsidRDefault="00D1299D" w:rsidP="00D1299D">
      <w:pPr>
        <w:spacing w:line="360" w:lineRule="auto"/>
      </w:pPr>
      <w:r w:rsidRPr="00D1299D">
        <w:rPr>
          <w:b/>
        </w:rPr>
        <w:t>Resource citation</w:t>
      </w:r>
      <w:r w:rsidRPr="00D1299D">
        <w:t>:</w:t>
      </w:r>
    </w:p>
    <w:p w14:paraId="74843C8E" w14:textId="6BF02A87" w:rsidR="00647E06" w:rsidRPr="00D1299D" w:rsidRDefault="00D1299D" w:rsidP="00D1299D">
      <w:pPr>
        <w:spacing w:line="360" w:lineRule="auto"/>
      </w:pPr>
      <w:proofErr w:type="spellStart"/>
      <w:proofErr w:type="gramStart"/>
      <w:r w:rsidRPr="00D1299D">
        <w:t>iEcolab</w:t>
      </w:r>
      <w:proofErr w:type="spellEnd"/>
      <w:proofErr w:type="gramEnd"/>
      <w:r w:rsidRPr="00D1299D">
        <w:t>, University of Granada-Andalusian Environmental Center (Andalusian Institute for Earth System Research) (2015) Passerine bird communities in a high mo</w:t>
      </w:r>
      <w:r>
        <w:t xml:space="preserve">untain (Sierra Nevada, Spain). </w:t>
      </w:r>
      <w:r w:rsidRPr="00D1299D">
        <w:t xml:space="preserve"> </w:t>
      </w:r>
      <w:proofErr w:type="gramStart"/>
      <w:r w:rsidRPr="00D1299D">
        <w:t>28146 data records.</w:t>
      </w:r>
      <w:proofErr w:type="gramEnd"/>
      <w:r w:rsidRPr="00D1299D">
        <w:t xml:space="preserve"> Contributed by University of Granada, OBSNEV, Agencia de Medio Ambiente y Agua de Andalucía, Archila Gallegos F, Arias Navarro A, Barea-Azcón JM, Bueno de la Rosa V; Cobos L; Contreras Parody F, Debén Duarte C, Foronda J, Galdo Fuentes P, Hernánd</w:t>
      </w:r>
      <w:r w:rsidR="00DD151A">
        <w:t xml:space="preserve">ez Soto I, Lopera E, López </w:t>
      </w:r>
      <w:proofErr w:type="spellStart"/>
      <w:r w:rsidR="00DD151A">
        <w:t>Martí</w:t>
      </w:r>
      <w:r w:rsidRPr="00D1299D">
        <w:t>nez</w:t>
      </w:r>
      <w:proofErr w:type="spellEnd"/>
      <w:r w:rsidRPr="00D1299D">
        <w:t xml:space="preserve"> A, López-Sanjuán R, Lozano Rubio AJ; Marín Escribano JM; Martín Jaramillo J; </w:t>
      </w:r>
      <w:r w:rsidRPr="00D1299D">
        <w:lastRenderedPageBreak/>
        <w:t>Martos García C, Morillas Fernández D, Rod</w:t>
      </w:r>
      <w:r>
        <w:t xml:space="preserve">ríguez G. Online at </w:t>
      </w:r>
      <w:r w:rsidRPr="00D1299D">
        <w:rPr>
          <w:color w:val="FF0000"/>
        </w:rPr>
        <w:t xml:space="preserve">http://www.gbif. </w:t>
      </w:r>
      <w:proofErr w:type="gramStart"/>
      <w:r w:rsidRPr="00D1299D">
        <w:rPr>
          <w:color w:val="FF0000"/>
        </w:rPr>
        <w:t>es:8080</w:t>
      </w:r>
      <w:proofErr w:type="gramEnd"/>
      <w:r w:rsidRPr="00D1299D">
        <w:rPr>
          <w:color w:val="FF0000"/>
        </w:rPr>
        <w:t>/</w:t>
      </w:r>
      <w:proofErr w:type="spellStart"/>
      <w:r w:rsidRPr="00D1299D">
        <w:rPr>
          <w:color w:val="FF0000"/>
        </w:rPr>
        <w:t>ipt</w:t>
      </w:r>
      <w:proofErr w:type="spellEnd"/>
      <w:r w:rsidRPr="00D1299D">
        <w:rPr>
          <w:color w:val="FF0000"/>
        </w:rPr>
        <w:t>/</w:t>
      </w:r>
      <w:proofErr w:type="spellStart"/>
      <w:r w:rsidRPr="00D1299D">
        <w:rPr>
          <w:color w:val="FF0000"/>
        </w:rPr>
        <w:t>resource.do?r</w:t>
      </w:r>
      <w:proofErr w:type="spellEnd"/>
      <w:r w:rsidRPr="00D1299D">
        <w:rPr>
          <w:color w:val="FF0000"/>
        </w:rPr>
        <w:t xml:space="preserve">=XXXX </w:t>
      </w:r>
      <w:r>
        <w:t>and</w:t>
      </w:r>
      <w:r w:rsidRPr="00D1299D">
        <w:t xml:space="preserve"> </w:t>
      </w:r>
      <w:r w:rsidRPr="00D1299D">
        <w:rPr>
          <w:color w:val="FF0000"/>
        </w:rPr>
        <w:t>http://obsnev.es/noticia.html?id=XXXX</w:t>
      </w:r>
      <w:r w:rsidRPr="00D1299D">
        <w:t xml:space="preserve">, version 1.0 </w:t>
      </w:r>
      <w:r>
        <w:t>(</w:t>
      </w:r>
      <w:r w:rsidRPr="00D1299D">
        <w:t xml:space="preserve">last updated on </w:t>
      </w:r>
      <w:r w:rsidRPr="00D1299D">
        <w:rPr>
          <w:color w:val="FF0000"/>
        </w:rPr>
        <w:t>2014-10-10</w:t>
      </w:r>
      <w:r w:rsidRPr="00D1299D">
        <w:t xml:space="preserve">). Resource ID: GBIF Key: </w:t>
      </w:r>
      <w:r w:rsidRPr="00D1299D">
        <w:rPr>
          <w:color w:val="FF0000"/>
        </w:rPr>
        <w:t>http://www.gbif.org/dataset/ff7d3d4a-6c31-4876-8339-a1794f7d0316</w:t>
      </w:r>
    </w:p>
    <w:p w14:paraId="1013FD8A" w14:textId="77777777" w:rsidR="00647E06" w:rsidRDefault="00D1299D" w:rsidP="00D1299D">
      <w:pPr>
        <w:pStyle w:val="Heading2"/>
        <w:spacing w:line="360" w:lineRule="auto"/>
        <w:rPr>
          <w:color w:val="auto"/>
        </w:rPr>
      </w:pPr>
      <w:bookmarkStart w:id="3" w:name="abstract"/>
      <w:bookmarkEnd w:id="3"/>
      <w:r w:rsidRPr="00D1299D">
        <w:rPr>
          <w:color w:val="auto"/>
        </w:rPr>
        <w:t>Abstract</w:t>
      </w:r>
    </w:p>
    <w:p w14:paraId="69F2449D" w14:textId="77777777" w:rsidR="00D1299D" w:rsidRPr="00D1299D" w:rsidRDefault="00D1299D" w:rsidP="00D1299D">
      <w:r w:rsidRPr="00D1299D">
        <w:rPr>
          <w:highlight w:val="yellow"/>
        </w:rPr>
        <w:t>FALTA</w:t>
      </w:r>
    </w:p>
    <w:p w14:paraId="0E3F1EB1" w14:textId="77777777" w:rsidR="00647E06" w:rsidRPr="00D1299D" w:rsidRDefault="00D1299D" w:rsidP="00D1299D">
      <w:pPr>
        <w:pStyle w:val="Heading2"/>
        <w:spacing w:line="360" w:lineRule="auto"/>
        <w:rPr>
          <w:color w:val="auto"/>
        </w:rPr>
      </w:pPr>
      <w:bookmarkStart w:id="4" w:name="keywords"/>
      <w:bookmarkEnd w:id="4"/>
      <w:r w:rsidRPr="00D1299D">
        <w:rPr>
          <w:color w:val="auto"/>
        </w:rPr>
        <w:t>Keywords</w:t>
      </w:r>
    </w:p>
    <w:p w14:paraId="2689361B" w14:textId="77777777" w:rsidR="00647E06" w:rsidRPr="00D1299D" w:rsidRDefault="00D1299D" w:rsidP="00D1299D">
      <w:pPr>
        <w:spacing w:line="360" w:lineRule="auto"/>
        <w:rPr>
          <w:i/>
        </w:rPr>
      </w:pPr>
      <w:r w:rsidRPr="00D1299D">
        <w:rPr>
          <w:i/>
        </w:rPr>
        <w:t>Passerine birds, Sierra Nevada (Spain), global change monitoring, mediterranean high-mountain, occurrences, abundance</w:t>
      </w:r>
    </w:p>
    <w:p w14:paraId="78ED806C" w14:textId="77777777" w:rsidR="00647E06" w:rsidRPr="00D1299D" w:rsidRDefault="00D1299D" w:rsidP="00D1299D">
      <w:pPr>
        <w:pStyle w:val="Heading2"/>
        <w:spacing w:line="360" w:lineRule="auto"/>
        <w:rPr>
          <w:color w:val="auto"/>
        </w:rPr>
      </w:pPr>
      <w:bookmarkStart w:id="5" w:name="introduction"/>
      <w:bookmarkEnd w:id="5"/>
      <w:r w:rsidRPr="00D1299D">
        <w:rPr>
          <w:color w:val="auto"/>
        </w:rPr>
        <w:t>Introduction</w:t>
      </w:r>
    </w:p>
    <w:p w14:paraId="4A64AE8A" w14:textId="7284FB1A" w:rsidR="00647E06" w:rsidRPr="00D1299D" w:rsidRDefault="00D1299D" w:rsidP="00D1299D">
      <w:pPr>
        <w:spacing w:line="360" w:lineRule="auto"/>
      </w:pPr>
      <w:r w:rsidRPr="00D1299D">
        <w:t xml:space="preserve">Birds are the most </w:t>
      </w:r>
      <w:del w:id="6" w:author="Francisco Bonet" w:date="2015-09-16T19:45:00Z">
        <w:r w:rsidRPr="00D1299D" w:rsidDel="001219CA">
          <w:delText xml:space="preserve">analysed </w:delText>
        </w:r>
      </w:del>
      <w:ins w:id="7" w:author="Francisco Bonet" w:date="2015-09-16T19:45:00Z">
        <w:r w:rsidR="001219CA">
          <w:t>suitable?</w:t>
        </w:r>
        <w:r w:rsidR="001219CA" w:rsidRPr="00D1299D">
          <w:t xml:space="preserve"> </w:t>
        </w:r>
      </w:ins>
      <w:proofErr w:type="gramStart"/>
      <w:r w:rsidRPr="00D1299D">
        <w:t>taxa</w:t>
      </w:r>
      <w:proofErr w:type="gramEnd"/>
      <w:r w:rsidRPr="00D1299D">
        <w:t xml:space="preserve"> to assess vulnerability of species to climate change (Pacifi et al. 2015). There are scientific evidences of the e</w:t>
      </w:r>
      <w:r>
        <w:t xml:space="preserve">ffects of </w:t>
      </w:r>
      <w:del w:id="8" w:author="Francisco Bonet" w:date="2015-09-16T19:45:00Z">
        <w:r w:rsidDel="001219CA">
          <w:delText xml:space="preserve">global </w:delText>
        </w:r>
      </w:del>
      <w:ins w:id="9" w:author="Francisco Bonet" w:date="2015-09-16T19:45:00Z">
        <w:r w:rsidR="001219CA">
          <w:t xml:space="preserve">climate? </w:t>
        </w:r>
      </w:ins>
      <w:proofErr w:type="gramStart"/>
      <w:r>
        <w:t>change</w:t>
      </w:r>
      <w:proofErr w:type="gramEnd"/>
      <w:r>
        <w:t xml:space="preserve"> on bird</w:t>
      </w:r>
      <w:r w:rsidRPr="00D1299D">
        <w:t xml:space="preserve"> communities (Crick 2004, Pearce-Higgins and Green 2014, Pearce-Higgins et al. 2015). Most of studies supporting those impacts are based on long-term datasets (e.g. Gregory et al. 2009). Long-term datasets have been recognized as a key component for monitoring biodiversity (Magurran et al 2010), and are considered one of the major requirements </w:t>
      </w:r>
      <w:ins w:id="10" w:author="Francisco Bonet" w:date="2015-09-16T19:46:00Z">
        <w:r w:rsidR="001219CA">
          <w:t xml:space="preserve">to identify </w:t>
        </w:r>
      </w:ins>
      <w:del w:id="11" w:author="Francisco Bonet" w:date="2015-09-16T19:46:00Z">
        <w:r w:rsidRPr="00D1299D" w:rsidDel="001219CA">
          <w:delText xml:space="preserve">for the identificación of </w:delText>
        </w:r>
      </w:del>
      <w:r w:rsidRPr="00D1299D">
        <w:t>changes in phenology (Sanz 2002). However, it is often difficult to maintain long-term monitoring programs. In this sense re-sampling old studies can help to integrate short-term researches into long-term datasets and would provide a potential source of data to assess changes in ecological communities (Sanz 2002, Müller et al. 2010). This is relevant for Medi</w:t>
      </w:r>
      <w:r w:rsidR="005B4580">
        <w:t xml:space="preserve">terranean region where </w:t>
      </w:r>
      <w:del w:id="12" w:author="Francisco Bonet" w:date="2015-09-16T19:47:00Z">
        <w:r w:rsidR="005B4580" w:rsidDel="001219CA">
          <w:delText>there is</w:delText>
        </w:r>
        <w:r w:rsidRPr="00D1299D" w:rsidDel="001219CA">
          <w:delText xml:space="preserve"> the need both for </w:delText>
        </w:r>
      </w:del>
      <w:r w:rsidRPr="00D1299D">
        <w:t xml:space="preserve">more bird studies </w:t>
      </w:r>
      <w:del w:id="13" w:author="Francisco Bonet" w:date="2015-09-16T19:47:00Z">
        <w:r w:rsidRPr="00D1299D" w:rsidDel="001219CA">
          <w:delText>and making</w:delText>
        </w:r>
      </w:del>
      <w:ins w:id="14" w:author="Francisco Bonet" w:date="2015-09-16T19:47:00Z">
        <w:r w:rsidR="001219CA">
          <w:t>as well as</w:t>
        </w:r>
      </w:ins>
      <w:r w:rsidRPr="00D1299D">
        <w:t xml:space="preserve"> available long-term datasets (Sanz 2002)</w:t>
      </w:r>
      <w:ins w:id="15" w:author="Francisco Bonet" w:date="2015-09-16T19:47:00Z">
        <w:r w:rsidR="001219CA">
          <w:t xml:space="preserve"> are needed</w:t>
        </w:r>
      </w:ins>
      <w:del w:id="16" w:author="Francisco Bonet" w:date="2015-09-16T19:47:00Z">
        <w:r w:rsidRPr="00D1299D" w:rsidDel="001219CA">
          <w:delText>,</w:delText>
        </w:r>
      </w:del>
      <w:ins w:id="17" w:author="Francisco Bonet" w:date="2015-09-16T19:47:00Z">
        <w:r w:rsidR="001219CA">
          <w:t>. This</w:t>
        </w:r>
      </w:ins>
      <w:r w:rsidRPr="00D1299D">
        <w:t xml:space="preserve"> </w:t>
      </w:r>
      <w:proofErr w:type="gramStart"/>
      <w:r w:rsidRPr="00D1299D">
        <w:t>specially</w:t>
      </w:r>
      <w:proofErr w:type="gramEnd"/>
      <w:r w:rsidRPr="00D1299D">
        <w:t xml:space="preserve"> </w:t>
      </w:r>
      <w:ins w:id="18" w:author="Francisco Bonet" w:date="2015-09-16T19:47:00Z">
        <w:r w:rsidR="001219CA">
          <w:t xml:space="preserve">important </w:t>
        </w:r>
      </w:ins>
      <w:r w:rsidRPr="00D1299D">
        <w:t>considering that predicted variations in species richness showed large decreased in the southern regions of Europe (Barbet-Massin et al. 2012).</w:t>
      </w:r>
    </w:p>
    <w:p w14:paraId="1388AEFD" w14:textId="29F2104C" w:rsidR="00647E06" w:rsidRPr="00D1299D" w:rsidRDefault="00D1299D" w:rsidP="00D1299D">
      <w:pPr>
        <w:spacing w:line="360" w:lineRule="auto"/>
      </w:pPr>
      <w:r w:rsidRPr="00D1299D">
        <w:t xml:space="preserve">In this paper we </w:t>
      </w:r>
      <w:del w:id="19" w:author="Francisco Bonet" w:date="2015-09-16T19:48:00Z">
        <w:r w:rsidRPr="00D1299D" w:rsidDel="001219CA">
          <w:delText xml:space="preserve">provide </w:delText>
        </w:r>
      </w:del>
      <w:ins w:id="20" w:author="Francisco Bonet" w:date="2015-09-16T19:48:00Z">
        <w:r w:rsidR="001219CA">
          <w:t>describe?</w:t>
        </w:r>
        <w:r w:rsidR="001219CA" w:rsidRPr="00D1299D">
          <w:t xml:space="preserve"> </w:t>
        </w:r>
      </w:ins>
      <w:proofErr w:type="gramStart"/>
      <w:r w:rsidRPr="00D1299D">
        <w:t>a</w:t>
      </w:r>
      <w:proofErr w:type="gramEnd"/>
      <w:r w:rsidRPr="00D1299D">
        <w:t xml:space="preserve"> dataset of passerine bird communities from Sierra Nevada, a </w:t>
      </w:r>
      <w:del w:id="21" w:author="Francisco Bonet" w:date="2015-09-16T19:48:00Z">
        <w:r w:rsidRPr="00D1299D" w:rsidDel="001219CA">
          <w:delText xml:space="preserve">mediterranean </w:delText>
        </w:r>
      </w:del>
      <w:ins w:id="22" w:author="Francisco Bonet" w:date="2015-09-16T19:48:00Z">
        <w:r w:rsidR="001219CA">
          <w:t>M</w:t>
        </w:r>
        <w:r w:rsidR="001219CA" w:rsidRPr="00D1299D">
          <w:t xml:space="preserve">editerranean </w:t>
        </w:r>
      </w:ins>
      <w:r w:rsidRPr="00D1299D">
        <w:t xml:space="preserve">high mountain region. The dataset comes from Sierra Nevada Global Change Observatory (OBSNEV), a monitoring scheme designed to </w:t>
      </w:r>
      <w:r w:rsidRPr="00D1299D">
        <w:lastRenderedPageBreak/>
        <w:t xml:space="preserve">evaluate the potential impacts of global change in this mountain area. Monitoring methodologies of the OBSNEV include re-visiting old plots to assess long-term populations trends, changes in phenology, </w:t>
      </w:r>
      <w:del w:id="23" w:author="Francisco Bonet" w:date="2015-09-16T19:48:00Z">
        <w:r w:rsidRPr="00D1299D" w:rsidDel="001219CA">
          <w:delText>shifts</w:delText>
        </w:r>
      </w:del>
      <w:ins w:id="24" w:author="Francisco Bonet" w:date="2015-09-16T19:48:00Z">
        <w:r w:rsidR="001219CA" w:rsidRPr="00D1299D">
          <w:t>and shifts</w:t>
        </w:r>
      </w:ins>
      <w:r w:rsidRPr="00D1299D">
        <w:t xml:space="preserve"> in community composition</w:t>
      </w:r>
      <w:r w:rsidR="005B4580">
        <w:t>,</w:t>
      </w:r>
      <w:r w:rsidRPr="00D1299D">
        <w:t xml:space="preserve"> among others.</w:t>
      </w:r>
    </w:p>
    <w:p w14:paraId="7DADE4FE" w14:textId="02C93783" w:rsidR="00647E06" w:rsidRPr="00D1299D" w:rsidRDefault="00D1299D" w:rsidP="00D1299D">
      <w:pPr>
        <w:spacing w:line="360" w:lineRule="auto"/>
      </w:pPr>
      <w:r w:rsidRPr="00D1299D">
        <w:t xml:space="preserve">Studies of bird communities in Sierra Nevada mountain region go back to the 1850s, with the first published records of field observations recorded by ornithologists (Pleguezuelos 1991; Garzón-Gutierrez 2012). A recent review of ornithology in the Sierra Nevada was accomplished by Garzón-Gutiérrez (2012). All those works include passerine birds, but specific studies focusing specifically on Passerine birds communities on this mountain region were carried out during the early 1980s (Zamora and Camacho 1984, Zamora 1987a, 1987b, 1988a, 1988b, 1990). The dataset presented here contributes to increase the knowledge of Passerine birds in this mountain area and allows </w:t>
      </w:r>
      <w:del w:id="25" w:author="Francisco Bonet" w:date="2015-09-16T19:49:00Z">
        <w:r w:rsidRPr="00D1299D" w:rsidDel="001219CA">
          <w:delText>to carry</w:delText>
        </w:r>
      </w:del>
      <w:ins w:id="26" w:author="Francisco Bonet" w:date="2015-09-16T19:49:00Z">
        <w:r w:rsidR="001219CA" w:rsidRPr="00D1299D">
          <w:t>carrying</w:t>
        </w:r>
      </w:ins>
      <w:r w:rsidRPr="00D1299D">
        <w:t xml:space="preserve"> out assessment of </w:t>
      </w:r>
      <w:proofErr w:type="gramStart"/>
      <w:r w:rsidRPr="00D1299D">
        <w:t>populations</w:t>
      </w:r>
      <w:proofErr w:type="gramEnd"/>
      <w:r w:rsidRPr="00D1299D">
        <w:t xml:space="preserve"> trends (e.g. Zamora and Barea 2015).</w:t>
      </w:r>
    </w:p>
    <w:p w14:paraId="1336D040" w14:textId="77777777" w:rsidR="00647E06" w:rsidRPr="00D1299D" w:rsidRDefault="00D1299D" w:rsidP="00D1299D">
      <w:pPr>
        <w:pStyle w:val="Heading2"/>
        <w:spacing w:line="360" w:lineRule="auto"/>
        <w:rPr>
          <w:color w:val="auto"/>
        </w:rPr>
      </w:pPr>
      <w:bookmarkStart w:id="27" w:name="project-details"/>
      <w:bookmarkEnd w:id="27"/>
      <w:r w:rsidRPr="00D1299D">
        <w:rPr>
          <w:color w:val="auto"/>
        </w:rPr>
        <w:t>Project details</w:t>
      </w:r>
    </w:p>
    <w:p w14:paraId="38DFD0FC" w14:textId="77777777" w:rsidR="00647E06" w:rsidRPr="00D1299D" w:rsidRDefault="00D1299D" w:rsidP="00D1299D">
      <w:pPr>
        <w:pStyle w:val="Heading3"/>
        <w:spacing w:line="360" w:lineRule="auto"/>
        <w:rPr>
          <w:color w:val="auto"/>
        </w:rPr>
      </w:pPr>
      <w:bookmarkStart w:id="28" w:name="project-title"/>
      <w:bookmarkEnd w:id="28"/>
      <w:r w:rsidRPr="00D1299D">
        <w:rPr>
          <w:color w:val="auto"/>
        </w:rPr>
        <w:t>Project title</w:t>
      </w:r>
    </w:p>
    <w:p w14:paraId="7D61340D" w14:textId="77777777" w:rsidR="00647E06" w:rsidRPr="00D1299D" w:rsidRDefault="00D1299D" w:rsidP="00D1299D">
      <w:pPr>
        <w:spacing w:line="360" w:lineRule="auto"/>
      </w:pPr>
      <w:r w:rsidRPr="00D1299D">
        <w:t>Sierra Nevada Global-Change Observatory (OBSNEV)</w:t>
      </w:r>
    </w:p>
    <w:p w14:paraId="1516D521" w14:textId="77777777" w:rsidR="00647E06" w:rsidRPr="00D1299D" w:rsidRDefault="00D1299D" w:rsidP="00D1299D">
      <w:pPr>
        <w:pStyle w:val="Heading3"/>
        <w:spacing w:line="360" w:lineRule="auto"/>
        <w:rPr>
          <w:color w:val="auto"/>
        </w:rPr>
      </w:pPr>
      <w:bookmarkStart w:id="29" w:name="personnel"/>
      <w:bookmarkEnd w:id="29"/>
      <w:r w:rsidRPr="00D1299D">
        <w:rPr>
          <w:color w:val="auto"/>
        </w:rPr>
        <w:t>Personnel</w:t>
      </w:r>
    </w:p>
    <w:p w14:paraId="27FB16F3" w14:textId="77777777" w:rsidR="00647E06" w:rsidRPr="00D1299D" w:rsidRDefault="00D1299D" w:rsidP="00D1299D">
      <w:pPr>
        <w:spacing w:line="360" w:lineRule="auto"/>
      </w:pPr>
      <w:r w:rsidRPr="00D1299D">
        <w:t>Regino Jesús Zamora Rodríguez (Scientific Coordinator, Principal Investigator, University of Granada); Francisco Javier Sánchez Gutiérrez (Director of the Sierra Nevada National Park and Natural Park).</w:t>
      </w:r>
    </w:p>
    <w:p w14:paraId="66AC3873" w14:textId="77777777" w:rsidR="00647E06" w:rsidRPr="00D1299D" w:rsidRDefault="00D1299D" w:rsidP="00D1299D">
      <w:pPr>
        <w:pStyle w:val="Heading3"/>
        <w:spacing w:line="360" w:lineRule="auto"/>
        <w:rPr>
          <w:color w:val="auto"/>
        </w:rPr>
      </w:pPr>
      <w:bookmarkStart w:id="30" w:name="funding"/>
      <w:bookmarkEnd w:id="30"/>
      <w:r w:rsidRPr="00D1299D">
        <w:rPr>
          <w:color w:val="auto"/>
        </w:rPr>
        <w:t>Funding</w:t>
      </w:r>
    </w:p>
    <w:p w14:paraId="77FE7B40" w14:textId="33F0838D" w:rsidR="00647E06" w:rsidRPr="00D1299D" w:rsidRDefault="00D1299D" w:rsidP="00D1299D">
      <w:pPr>
        <w:spacing w:line="360" w:lineRule="auto"/>
      </w:pPr>
      <w:proofErr w:type="gramStart"/>
      <w:r w:rsidRPr="00D1299D">
        <w:t>Sierra Nevada Global Change Observatory is funded by Andalusian Regional Government (via Environmental Protection Agency) and by the Spanish Government</w:t>
      </w:r>
      <w:proofErr w:type="gramEnd"/>
      <w:r w:rsidRPr="00D1299D">
        <w:t xml:space="preserve"> (via “Fundación Biodiversidad”, which is a Public Foundation).</w:t>
      </w:r>
      <w:ins w:id="31" w:author="Francisco Bonet" w:date="2015-09-16T19:51:00Z">
        <w:r w:rsidR="001219CA">
          <w:t xml:space="preserve"> Some activities carried out by the OBSNEV (data analysis, quantification of ecosystem services, </w:t>
        </w:r>
        <w:r w:rsidR="001219CA">
          <w:lastRenderedPageBreak/>
          <w:t xml:space="preserve">harmonization of monitoring methods, </w:t>
        </w:r>
      </w:ins>
      <w:ins w:id="32" w:author="Francisco Bonet" w:date="2015-09-16T19:53:00Z">
        <w:r w:rsidR="001219CA">
          <w:t xml:space="preserve">integration in major </w:t>
        </w:r>
        <w:proofErr w:type="spellStart"/>
        <w:r w:rsidR="001219CA">
          <w:t>cyberinfrastructures</w:t>
        </w:r>
        <w:proofErr w:type="spellEnd"/>
        <w:r w:rsidR="001219CA">
          <w:t xml:space="preserve">, </w:t>
        </w:r>
      </w:ins>
      <w:ins w:id="33" w:author="Francisco Bonet" w:date="2015-09-16T19:51:00Z">
        <w:r w:rsidR="001219CA">
          <w:t xml:space="preserve">etc.) are funded by the European </w:t>
        </w:r>
      </w:ins>
      <w:ins w:id="34" w:author="Francisco Bonet" w:date="2015-09-16T19:53:00Z">
        <w:r w:rsidR="001219CA">
          <w:t>Commission</w:t>
        </w:r>
      </w:ins>
      <w:ins w:id="35" w:author="Francisco Bonet" w:date="2015-09-16T19:51:00Z">
        <w:r w:rsidR="001219CA">
          <w:t xml:space="preserve"> than</w:t>
        </w:r>
      </w:ins>
      <w:ins w:id="36" w:author="Francisco Bonet" w:date="2015-09-16T19:54:00Z">
        <w:r w:rsidR="001219CA">
          <w:t>k</w:t>
        </w:r>
      </w:ins>
      <w:ins w:id="37" w:author="Francisco Bonet" w:date="2015-09-16T19:51:00Z">
        <w:r w:rsidR="001219CA">
          <w:t xml:space="preserve">s to different projects (FP7: EU BON; H2020: </w:t>
        </w:r>
        <w:proofErr w:type="spellStart"/>
        <w:r w:rsidR="001219CA">
          <w:t>eLTER</w:t>
        </w:r>
        <w:proofErr w:type="spellEnd"/>
        <w:r w:rsidR="001219CA">
          <w:t>, ECOPOTENTIAL; Life: ADAPTAMED)</w:t>
        </w:r>
      </w:ins>
    </w:p>
    <w:p w14:paraId="78CB4088" w14:textId="77777777" w:rsidR="00647E06" w:rsidRPr="00D1299D" w:rsidRDefault="00D1299D" w:rsidP="00D1299D">
      <w:pPr>
        <w:pStyle w:val="Heading3"/>
        <w:spacing w:line="360" w:lineRule="auto"/>
        <w:rPr>
          <w:color w:val="auto"/>
        </w:rPr>
      </w:pPr>
      <w:bookmarkStart w:id="38" w:name="study-area-description"/>
      <w:bookmarkEnd w:id="38"/>
      <w:r w:rsidRPr="00D1299D">
        <w:rPr>
          <w:color w:val="auto"/>
        </w:rPr>
        <w:t>Study area description</w:t>
      </w:r>
    </w:p>
    <w:p w14:paraId="28778C08" w14:textId="77777777" w:rsidR="00647E06" w:rsidRPr="00D1299D" w:rsidRDefault="00D1299D" w:rsidP="00D1299D">
      <w:pPr>
        <w:spacing w:line="360" w:lineRule="auto"/>
      </w:pPr>
      <w:r w:rsidRPr="00D1299D">
        <w:t>Sierra Nevada (Andalusia, SE Spain</w:t>
      </w:r>
      <w:proofErr w:type="gramStart"/>
      <w:r w:rsidRPr="00D1299D">
        <w:t>),</w:t>
      </w:r>
      <w:proofErr w:type="gramEnd"/>
      <w:r w:rsidRPr="00D1299D">
        <w:t xml:space="preserve"> is a mountainous region with an altitudinal range between 860 m and 3482 m a.s.l. </w:t>
      </w:r>
      <w:proofErr w:type="gramStart"/>
      <w:r w:rsidRPr="00D1299D">
        <w:t>covering</w:t>
      </w:r>
      <w:proofErr w:type="gramEnd"/>
      <w:r w:rsidRPr="00D1299D">
        <w:t xml:space="preserve"> more than 2000 km2 (Figure 1). The climate is Mediterranean, characterized by cold winters and hot summers, with pronounced summer drought (July-August). The annual average temperature decreases in altitude from 12–16°C below 1500 m to 0°C above 3000 m a.s.l</w:t>
      </w:r>
      <w:proofErr w:type="gramStart"/>
      <w:r w:rsidRPr="00D1299D">
        <w:t>.,</w:t>
      </w:r>
      <w:proofErr w:type="gramEnd"/>
      <w:r w:rsidRPr="00D1299D">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w:t>
      </w:r>
    </w:p>
    <w:p w14:paraId="0D43D4AB" w14:textId="77777777" w:rsidR="00647E06" w:rsidRPr="00D1299D" w:rsidRDefault="00D1299D" w:rsidP="00D1299D">
      <w:pPr>
        <w:spacing w:line="360" w:lineRule="auto"/>
      </w:pPr>
      <w:r w:rsidRPr="00D1299D">
        <w:t>This mountain area comprises 27 habitat types from the habitat directive. It contains 31 animal species (20 birds, 5 mammals, 4 invertebrates, 2 amphibians and reptiles) and 20 plant species listed in the Annex I and II of habitat and bird directives. It is thus considered one of the most important biodiversity hotspots in the Mediterranean region (Blanca 1996, Blanca et al. 1998, Cañadas et al. 2014).</w:t>
      </w:r>
    </w:p>
    <w:p w14:paraId="7E425BB7" w14:textId="77777777" w:rsidR="00647E06" w:rsidRDefault="00D1299D" w:rsidP="00D1299D">
      <w:pPr>
        <w:spacing w:line="360" w:lineRule="auto"/>
      </w:pPr>
      <w:r w:rsidRPr="00D1299D">
        <w:t xml:space="preserve">Sierra Nevada has several legal protections: Biosphere Reserve MAB Committee UNESCO; Special Protection Area and Site of Community Importance (Natura 2000 network); and National Park. The area includes 61 municipalities with more than 90, 000 inhabitants. The main economic activities are agriculture, tourism, cattle </w:t>
      </w:r>
      <w:proofErr w:type="gramStart"/>
      <w:r w:rsidRPr="00D1299D">
        <w:t>raising</w:t>
      </w:r>
      <w:proofErr w:type="gramEnd"/>
      <w:r w:rsidRPr="00D1299D">
        <w:t>, beekeeping, mining, and skiing (Bonet el al. 2010).</w:t>
      </w:r>
    </w:p>
    <w:p w14:paraId="52C57324" w14:textId="77777777" w:rsidR="00647E06" w:rsidRPr="00D1299D" w:rsidRDefault="00D1299D" w:rsidP="00D1299D">
      <w:pPr>
        <w:pStyle w:val="Heading3"/>
        <w:spacing w:line="360" w:lineRule="auto"/>
        <w:rPr>
          <w:color w:val="auto"/>
        </w:rPr>
      </w:pPr>
      <w:bookmarkStart w:id="39" w:name="design-description"/>
      <w:bookmarkEnd w:id="39"/>
      <w:r w:rsidRPr="00D1299D">
        <w:rPr>
          <w:color w:val="auto"/>
        </w:rPr>
        <w:t>Design description</w:t>
      </w:r>
    </w:p>
    <w:p w14:paraId="7BDF0910" w14:textId="14669F68" w:rsidR="00647E06" w:rsidRPr="00D1299D" w:rsidRDefault="00D1299D" w:rsidP="00D1299D">
      <w:pPr>
        <w:spacing w:line="360" w:lineRule="auto"/>
      </w:pPr>
      <w:r w:rsidRPr="00D1299D">
        <w:t xml:space="preserve">Sierra Nevada Global Change Observatory (OBSNEV) (Bonet et al. 2011) is a long-term research </w:t>
      </w:r>
      <w:del w:id="40" w:author="Francisco Bonet" w:date="2015-09-16T19:55:00Z">
        <w:r w:rsidRPr="00D1299D" w:rsidDel="00F70996">
          <w:delText>project which</w:delText>
        </w:r>
      </w:del>
      <w:ins w:id="41" w:author="Francisco Bonet" w:date="2015-09-16T19:55:00Z">
        <w:r w:rsidR="00F70996" w:rsidRPr="00D1299D">
          <w:t>project that</w:t>
        </w:r>
      </w:ins>
      <w:r w:rsidRPr="00D1299D">
        <w:t xml:space="preserve"> is being undertaken at Sierra Nevada Biosphere Reserve (SE </w:t>
      </w:r>
      <w:r w:rsidRPr="00D1299D">
        <w:lastRenderedPageBreak/>
        <w:t>Spain). It is intended to compile the information necessary for identifying as early as possible the impacts of global change, in order to design management mechanisms to minimize these impacts and adapt the system to new scenarios (Aspizua et al. 2010, Bonet el al. 2010). The general objectives are to:</w:t>
      </w:r>
    </w:p>
    <w:p w14:paraId="366B949D" w14:textId="77777777" w:rsidR="00647E06" w:rsidRPr="00D1299D" w:rsidRDefault="00D1299D" w:rsidP="00D1299D">
      <w:pPr>
        <w:numPr>
          <w:ilvl w:val="0"/>
          <w:numId w:val="3"/>
        </w:numPr>
        <w:spacing w:line="360" w:lineRule="auto"/>
      </w:pPr>
      <w:r w:rsidRPr="00D1299D">
        <w:t>Evaluate the functioning of ecosystems in the Sierra Nevada Nature Reserve, their natural processes and dynamics over a medium-term timescale.</w:t>
      </w:r>
    </w:p>
    <w:p w14:paraId="583110CB" w14:textId="77777777" w:rsidR="00647E06" w:rsidRPr="00D1299D" w:rsidRDefault="00D1299D" w:rsidP="00D1299D">
      <w:pPr>
        <w:numPr>
          <w:ilvl w:val="0"/>
          <w:numId w:val="3"/>
        </w:numPr>
        <w:spacing w:line="360" w:lineRule="auto"/>
      </w:pPr>
      <w:r w:rsidRPr="00D1299D">
        <w:t>Identify population dynamics, phenological changes, and conservation issues regarding key species that could be considered indicators of ecological processes.</w:t>
      </w:r>
    </w:p>
    <w:p w14:paraId="6D5E19B4" w14:textId="77777777" w:rsidR="00647E06" w:rsidRPr="00D1299D" w:rsidRDefault="00D1299D" w:rsidP="00D1299D">
      <w:pPr>
        <w:numPr>
          <w:ilvl w:val="0"/>
          <w:numId w:val="3"/>
        </w:numPr>
        <w:spacing w:line="360" w:lineRule="auto"/>
      </w:pPr>
      <w:r w:rsidRPr="00D1299D">
        <w:t>Identify the impact of global change on monitored species, ecosystems, and natural resources, providing an overview of trends of change that could help foster ecosystem resilience.</w:t>
      </w:r>
    </w:p>
    <w:p w14:paraId="4E0D060D" w14:textId="77777777" w:rsidR="00647E06" w:rsidRPr="00D1299D" w:rsidRDefault="00D1299D" w:rsidP="00D1299D">
      <w:pPr>
        <w:numPr>
          <w:ilvl w:val="0"/>
          <w:numId w:val="3"/>
        </w:numPr>
        <w:spacing w:line="360" w:lineRule="auto"/>
      </w:pPr>
      <w:r w:rsidRPr="00D1299D">
        <w:t>Design mechanisms to assess the effectiveness and efficiency of management activities performed in the Sierra Nevada in order to implement an adaptive management framework.</w:t>
      </w:r>
    </w:p>
    <w:p w14:paraId="64ADFDB5" w14:textId="77777777" w:rsidR="00647E06" w:rsidRPr="00D1299D" w:rsidRDefault="00D1299D" w:rsidP="00D1299D">
      <w:pPr>
        <w:numPr>
          <w:ilvl w:val="0"/>
          <w:numId w:val="3"/>
        </w:numPr>
        <w:spacing w:line="360" w:lineRule="auto"/>
      </w:pPr>
      <w:r w:rsidRPr="00D1299D">
        <w:t>Help to disseminate information of general interest concerning the values and importance of Sierra Nevada.</w:t>
      </w:r>
    </w:p>
    <w:p w14:paraId="01EAF28F" w14:textId="77777777" w:rsidR="00647E06" w:rsidRPr="00D1299D" w:rsidRDefault="00D1299D" w:rsidP="00D1299D">
      <w:pPr>
        <w:spacing w:line="360" w:lineRule="auto"/>
      </w:pPr>
      <w:r w:rsidRPr="00D1299D">
        <w:t>The Sierra Nevada Global Change Observatory has four cornerstones:</w:t>
      </w:r>
    </w:p>
    <w:p w14:paraId="2D67F758" w14:textId="77777777" w:rsidR="00647E06" w:rsidRPr="00D1299D" w:rsidRDefault="00D1299D" w:rsidP="00D1299D">
      <w:pPr>
        <w:pStyle w:val="Compact"/>
        <w:numPr>
          <w:ilvl w:val="0"/>
          <w:numId w:val="4"/>
        </w:numPr>
        <w:spacing w:line="360" w:lineRule="auto"/>
      </w:pPr>
      <w:r w:rsidRPr="00D1299D">
        <w:t>A monitoring program with 40 methodologies that collect information on ecosystem functioning (Aspizua et al. 2012; 2014).</w:t>
      </w:r>
    </w:p>
    <w:p w14:paraId="0888C8EF" w14:textId="77777777" w:rsidR="00647E06" w:rsidRPr="00D1299D" w:rsidRDefault="00D1299D" w:rsidP="00D1299D">
      <w:pPr>
        <w:pStyle w:val="Compact"/>
        <w:numPr>
          <w:ilvl w:val="0"/>
          <w:numId w:val="4"/>
        </w:numPr>
        <w:spacing w:line="360" w:lineRule="auto"/>
      </w:pPr>
      <w:r w:rsidRPr="00D1299D">
        <w:t>An information system to store and manage all the information gathered (http://obsnev.es/linaria.html - Pérez-Pérez et al. 2012; Free access upon registration).</w:t>
      </w:r>
    </w:p>
    <w:p w14:paraId="02913AC4" w14:textId="77777777" w:rsidR="00647E06" w:rsidRPr="00D1299D" w:rsidRDefault="00D1299D" w:rsidP="00D1299D">
      <w:pPr>
        <w:pStyle w:val="Compact"/>
        <w:numPr>
          <w:ilvl w:val="0"/>
          <w:numId w:val="4"/>
        </w:numPr>
        <w:spacing w:line="360" w:lineRule="auto"/>
      </w:pPr>
      <w:r w:rsidRPr="00D1299D">
        <w:t>A plan to promote adaptive management of natural resources using the data amassed through the monitoring programme.</w:t>
      </w:r>
    </w:p>
    <w:p w14:paraId="18881EB0" w14:textId="77777777" w:rsidR="00647E06" w:rsidRPr="00D1299D" w:rsidRDefault="00D1299D" w:rsidP="00D1299D">
      <w:pPr>
        <w:pStyle w:val="Compact"/>
        <w:numPr>
          <w:ilvl w:val="0"/>
          <w:numId w:val="4"/>
        </w:numPr>
        <w:spacing w:line="360" w:lineRule="auto"/>
      </w:pPr>
      <w:r w:rsidRPr="00D1299D">
        <w:t>An outreach programme to disseminate all the available information to potential users (see News Portal of the project at http://obsnev.es and the wiki of the project at http://wiki.obsnev.es, Pérez-Luque et al. 2012)</w:t>
      </w:r>
    </w:p>
    <w:p w14:paraId="699ECF3D" w14:textId="259B27DE" w:rsidR="00045BD1" w:rsidRDefault="00D1299D" w:rsidP="00045BD1">
      <w:pPr>
        <w:spacing w:line="360" w:lineRule="auto"/>
      </w:pPr>
      <w:r w:rsidRPr="00D1299D">
        <w:lastRenderedPageBreak/>
        <w:t>The Sierra Nevada Global Change Observatory is linked to other national (Zamora and Bonet 2011) and international monitoring networks: GLOCHAMORE (Global Change in Mountain Regions) (Björnsen 2005), GLOCHAMOST (Global Change in Mountain Sites) (Schaaf 2009), LTER-Spain (Long-Term Ecological Research)</w:t>
      </w:r>
      <w:ins w:id="42" w:author="Francisco Bonet" w:date="2015-09-16T19:55:00Z">
        <w:r w:rsidR="005A6DD7">
          <w:t xml:space="preserve">, </w:t>
        </w:r>
        <w:proofErr w:type="spellStart"/>
        <w:r w:rsidR="005A6DD7">
          <w:t>LifeWatch</w:t>
        </w:r>
        <w:proofErr w:type="spellEnd"/>
        <w:r w:rsidR="005A6DD7">
          <w:t>, etc</w:t>
        </w:r>
      </w:ins>
      <w:r w:rsidRPr="00D1299D">
        <w:t>. This project is also involved in several European projects like MS-MONINA (FP7 project. www.ms-monina.eu</w:t>
      </w:r>
      <w:proofErr w:type="gramStart"/>
      <w:r w:rsidRPr="00D1299D">
        <w:t xml:space="preserve">) </w:t>
      </w:r>
      <w:ins w:id="43" w:author="Francisco Bonet" w:date="2015-09-16T19:56:00Z">
        <w:r w:rsidR="005A6DD7">
          <w:t>,</w:t>
        </w:r>
      </w:ins>
      <w:proofErr w:type="gramEnd"/>
      <w:del w:id="44" w:author="Francisco Bonet" w:date="2015-09-16T19:56:00Z">
        <w:r w:rsidRPr="00D1299D" w:rsidDel="005A6DD7">
          <w:delText>or</w:delText>
        </w:r>
      </w:del>
      <w:r w:rsidRPr="00D1299D">
        <w:t xml:space="preserve"> EU BON (Hoffmann et al. 2014)</w:t>
      </w:r>
      <w:ins w:id="45" w:author="Francisco Bonet" w:date="2015-09-16T19:56:00Z">
        <w:r w:rsidR="005A6DD7">
          <w:t xml:space="preserve">, </w:t>
        </w:r>
        <w:proofErr w:type="spellStart"/>
        <w:r w:rsidR="005A6DD7">
          <w:t>eLTER</w:t>
        </w:r>
        <w:proofErr w:type="spellEnd"/>
        <w:r w:rsidR="005A6DD7">
          <w:t xml:space="preserve"> (H2020 project. </w:t>
        </w:r>
      </w:ins>
      <w:ins w:id="46" w:author="Francisco Bonet" w:date="2015-09-16T19:57:00Z">
        <w:r w:rsidR="005A6DD7">
          <w:fldChar w:fldCharType="begin"/>
        </w:r>
        <w:r w:rsidR="005A6DD7">
          <w:instrText xml:space="preserve"> HYPERLINK "http://</w:instrText>
        </w:r>
        <w:r w:rsidR="005A6DD7" w:rsidRPr="005A6DD7">
          <w:instrText>www.lter-europe.net/projects/eLTER</w:instrText>
        </w:r>
        <w:r w:rsidR="005A6DD7">
          <w:instrText xml:space="preserve">" </w:instrText>
        </w:r>
        <w:r w:rsidR="005A6DD7">
          <w:fldChar w:fldCharType="separate"/>
        </w:r>
        <w:r w:rsidR="005A6DD7" w:rsidRPr="00FC4C28">
          <w:rPr>
            <w:rStyle w:val="Hipervnculo"/>
          </w:rPr>
          <w:t>www.lter-europe.net/projects/eLTER</w:t>
        </w:r>
        <w:r w:rsidR="005A6DD7">
          <w:fldChar w:fldCharType="end"/>
        </w:r>
        <w:r w:rsidR="005A6DD7">
          <w:t xml:space="preserve">), ECOPOTENTIAL (H2020 project. </w:t>
        </w:r>
      </w:ins>
      <w:ins w:id="47" w:author="Francisco Bonet" w:date="2015-09-16T19:58:00Z">
        <w:r w:rsidR="005A6DD7">
          <w:fldChar w:fldCharType="begin"/>
        </w:r>
        <w:r w:rsidR="005A6DD7">
          <w:instrText xml:space="preserve"> HYPERLINK "http://</w:instrText>
        </w:r>
        <w:r w:rsidR="005A6DD7" w:rsidRPr="005A6DD7">
          <w:instrText>www.ecopotential-project.eu/</w:instrText>
        </w:r>
        <w:r w:rsidR="005A6DD7">
          <w:instrText xml:space="preserve">" </w:instrText>
        </w:r>
        <w:r w:rsidR="005A6DD7">
          <w:fldChar w:fldCharType="separate"/>
        </w:r>
        <w:r w:rsidR="005A6DD7" w:rsidRPr="00FC4C28">
          <w:rPr>
            <w:rStyle w:val="Hipervnculo"/>
          </w:rPr>
          <w:t>www.ecopotential-project.eu/</w:t>
        </w:r>
        <w:r w:rsidR="005A6DD7">
          <w:fldChar w:fldCharType="end"/>
        </w:r>
        <w:r w:rsidR="005A6DD7">
          <w:t xml:space="preserve">) and ADAPTAMED (Life project). </w:t>
        </w:r>
      </w:ins>
      <w:del w:id="48" w:author="Francisco Bonet" w:date="2015-09-16T19:56:00Z">
        <w:r w:rsidRPr="00D1299D" w:rsidDel="005A6DD7">
          <w:delText>.</w:delText>
        </w:r>
      </w:del>
    </w:p>
    <w:p w14:paraId="6C32AE3C" w14:textId="569A873E" w:rsidR="00E40FA8" w:rsidRPr="00D1299D" w:rsidRDefault="00E40FA8" w:rsidP="00045BD1">
      <w:pPr>
        <w:spacing w:line="360" w:lineRule="auto"/>
      </w:pPr>
      <w:r>
        <w:rPr>
          <w:noProof/>
          <w:lang w:val="es-ES" w:eastAsia="es-ES"/>
        </w:rPr>
        <w:drawing>
          <wp:inline distT="0" distB="0" distL="0" distR="0" wp14:anchorId="01433B5B" wp14:editId="0DE10A6D">
            <wp:extent cx="4803603" cy="4694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location_final.jpg"/>
                    <pic:cNvPicPr/>
                  </pic:nvPicPr>
                  <pic:blipFill>
                    <a:blip r:embed="rId7">
                      <a:extLst>
                        <a:ext uri="{28A0092B-C50C-407E-A947-70E740481C1C}">
                          <a14:useLocalDpi xmlns:a14="http://schemas.microsoft.com/office/drawing/2010/main" val="0"/>
                        </a:ext>
                      </a:extLst>
                    </a:blip>
                    <a:stretch>
                      <a:fillRect/>
                    </a:stretch>
                  </pic:blipFill>
                  <pic:spPr>
                    <a:xfrm>
                      <a:off x="0" y="0"/>
                      <a:ext cx="4804009" cy="4695297"/>
                    </a:xfrm>
                    <a:prstGeom prst="rect">
                      <a:avLst/>
                    </a:prstGeom>
                  </pic:spPr>
                </pic:pic>
              </a:graphicData>
            </a:graphic>
          </wp:inline>
        </w:drawing>
      </w:r>
    </w:p>
    <w:p w14:paraId="0C814B14" w14:textId="2CB59E98" w:rsidR="00045BD1" w:rsidRPr="00E40FA8" w:rsidRDefault="00045BD1" w:rsidP="00D1299D">
      <w:pPr>
        <w:spacing w:line="360" w:lineRule="auto"/>
        <w:rPr>
          <w:i/>
        </w:rPr>
      </w:pPr>
      <w:r w:rsidRPr="00D1299D">
        <w:rPr>
          <w:i/>
        </w:rPr>
        <w:t xml:space="preserve">Figure 1. </w:t>
      </w:r>
      <w:proofErr w:type="gramStart"/>
      <w:r w:rsidRPr="00E40FA8">
        <w:rPr>
          <w:i/>
        </w:rPr>
        <w:t>Location of Sierra Nevada (southern Spain) (a) and boundaries of the National and Natural Parks.</w:t>
      </w:r>
      <w:proofErr w:type="gramEnd"/>
      <w:r w:rsidRPr="00E40FA8">
        <w:rPr>
          <w:i/>
        </w:rPr>
        <w:t xml:space="preserve"> </w:t>
      </w:r>
      <w:r w:rsidR="00E40FA8" w:rsidRPr="00E40FA8">
        <w:rPr>
          <w:i/>
        </w:rPr>
        <w:t xml:space="preserve">Blue, Red and Yellow lines indicate </w:t>
      </w:r>
      <w:r w:rsidRPr="00E40FA8">
        <w:rPr>
          <w:i/>
        </w:rPr>
        <w:t xml:space="preserve">location of sampled transects </w:t>
      </w:r>
      <w:r w:rsidR="00E40FA8" w:rsidRPr="00E40FA8">
        <w:rPr>
          <w:i/>
        </w:rPr>
        <w:t>in each of the habitat type (see</w:t>
      </w:r>
      <w:r w:rsidR="00E40FA8">
        <w:t xml:space="preserve"> Methods </w:t>
      </w:r>
      <w:r w:rsidR="00E40FA8" w:rsidRPr="00E40FA8">
        <w:rPr>
          <w:i/>
        </w:rPr>
        <w:t>section).</w:t>
      </w:r>
      <w:r w:rsidR="00E40FA8">
        <w:t xml:space="preserve"> </w:t>
      </w:r>
    </w:p>
    <w:p w14:paraId="5729F1AA" w14:textId="77777777" w:rsidR="00647E06" w:rsidRPr="00D1299D" w:rsidRDefault="00D1299D" w:rsidP="00D1299D">
      <w:pPr>
        <w:pStyle w:val="Heading2"/>
        <w:spacing w:line="360" w:lineRule="auto"/>
        <w:rPr>
          <w:color w:val="auto"/>
        </w:rPr>
      </w:pPr>
      <w:bookmarkStart w:id="49" w:name="taxonomic-coverage"/>
      <w:bookmarkEnd w:id="49"/>
      <w:r w:rsidRPr="00D1299D">
        <w:rPr>
          <w:color w:val="auto"/>
        </w:rPr>
        <w:lastRenderedPageBreak/>
        <w:t>Taxonomic coverage</w:t>
      </w:r>
    </w:p>
    <w:p w14:paraId="7F28F7D2" w14:textId="77777777" w:rsidR="00647E06" w:rsidRDefault="00D1299D" w:rsidP="00D1299D">
      <w:pPr>
        <w:spacing w:line="360" w:lineRule="auto"/>
      </w:pPr>
      <w:r w:rsidRPr="00D1299D">
        <w:t xml:space="preserve">This dataset includes a total of 28437 records of the order Passeriformes. There are 16 families represented in this dataset (Figure 2). Nearly one third of the specimens belong to the family Fringillidae. A total of 44 </w:t>
      </w:r>
      <w:commentRangeStart w:id="50"/>
      <w:proofErr w:type="gramStart"/>
      <w:r w:rsidRPr="00D1299D">
        <w:t>genus</w:t>
      </w:r>
      <w:proofErr w:type="gramEnd"/>
      <w:r w:rsidRPr="00D1299D">
        <w:t xml:space="preserve"> </w:t>
      </w:r>
      <w:commentRangeEnd w:id="50"/>
      <w:r w:rsidR="005A6DD7">
        <w:rPr>
          <w:rStyle w:val="Refdecomentario"/>
        </w:rPr>
        <w:commentReference w:id="50"/>
      </w:r>
      <w:r w:rsidRPr="00D1299D">
        <w:t xml:space="preserve">are represented in this collection, with </w:t>
      </w:r>
      <w:r w:rsidRPr="00D1299D">
        <w:rPr>
          <w:i/>
        </w:rPr>
        <w:t>Emberiza</w:t>
      </w:r>
      <w:r w:rsidRPr="00D1299D">
        <w:t xml:space="preserve">, </w:t>
      </w:r>
      <w:r w:rsidRPr="00D1299D">
        <w:rPr>
          <w:i/>
        </w:rPr>
        <w:t>Cyanistes</w:t>
      </w:r>
      <w:r w:rsidRPr="00D1299D">
        <w:t xml:space="preserve">, </w:t>
      </w:r>
      <w:r w:rsidRPr="00D1299D">
        <w:rPr>
          <w:i/>
        </w:rPr>
        <w:t>Turdus</w:t>
      </w:r>
      <w:r w:rsidRPr="00D1299D">
        <w:t xml:space="preserve">, </w:t>
      </w:r>
      <w:r w:rsidRPr="00D1299D">
        <w:rPr>
          <w:i/>
        </w:rPr>
        <w:t>Fringilla</w:t>
      </w:r>
      <w:r w:rsidRPr="00D1299D">
        <w:t xml:space="preserve"> and </w:t>
      </w:r>
      <w:r w:rsidRPr="00D1299D">
        <w:rPr>
          <w:i/>
        </w:rPr>
        <w:t>Parus</w:t>
      </w:r>
      <w:r w:rsidRPr="00D1299D">
        <w:t xml:space="preserve"> having the highest number of records (Figure 3). </w:t>
      </w:r>
      <w:proofErr w:type="spellStart"/>
      <w:proofErr w:type="gramStart"/>
      <w:r w:rsidR="00E21453" w:rsidRPr="00045BD1">
        <w:rPr>
          <w:color w:val="FF0000"/>
          <w:highlight w:val="yellow"/>
        </w:rPr>
        <w:t>Falta</w:t>
      </w:r>
      <w:proofErr w:type="spellEnd"/>
      <w:r w:rsidR="00E21453" w:rsidRPr="00045BD1">
        <w:rPr>
          <w:color w:val="FF0000"/>
          <w:highlight w:val="yellow"/>
        </w:rPr>
        <w:t xml:space="preserve"> </w:t>
      </w:r>
      <w:proofErr w:type="spellStart"/>
      <w:r w:rsidR="00E21453" w:rsidRPr="00045BD1">
        <w:rPr>
          <w:color w:val="FF0000"/>
          <w:highlight w:val="yellow"/>
        </w:rPr>
        <w:t>por</w:t>
      </w:r>
      <w:proofErr w:type="spellEnd"/>
      <w:r w:rsidR="00E21453" w:rsidRPr="00045BD1">
        <w:rPr>
          <w:color w:val="FF0000"/>
          <w:highlight w:val="yellow"/>
        </w:rPr>
        <w:t xml:space="preserve"> </w:t>
      </w:r>
      <w:proofErr w:type="spellStart"/>
      <w:r w:rsidR="00E21453" w:rsidRPr="00045BD1">
        <w:rPr>
          <w:color w:val="FF0000"/>
          <w:highlight w:val="yellow"/>
        </w:rPr>
        <w:t>incluir</w:t>
      </w:r>
      <w:proofErr w:type="spellEnd"/>
      <w:r w:rsidR="00E21453" w:rsidRPr="00045BD1">
        <w:rPr>
          <w:color w:val="FF0000"/>
          <w:highlight w:val="yellow"/>
        </w:rPr>
        <w:t xml:space="preserve"> </w:t>
      </w:r>
      <w:proofErr w:type="spellStart"/>
      <w:r w:rsidR="00E21453" w:rsidRPr="00045BD1">
        <w:rPr>
          <w:color w:val="FF0000"/>
          <w:highlight w:val="yellow"/>
        </w:rPr>
        <w:t>alguna</w:t>
      </w:r>
      <w:proofErr w:type="spellEnd"/>
      <w:r w:rsidR="00E21453" w:rsidRPr="00045BD1">
        <w:rPr>
          <w:color w:val="FF0000"/>
          <w:highlight w:val="yellow"/>
        </w:rPr>
        <w:t xml:space="preserve"> </w:t>
      </w:r>
      <w:proofErr w:type="spellStart"/>
      <w:r w:rsidR="00E21453" w:rsidRPr="00045BD1">
        <w:rPr>
          <w:color w:val="FF0000"/>
          <w:highlight w:val="yellow"/>
        </w:rPr>
        <w:t>información</w:t>
      </w:r>
      <w:proofErr w:type="spellEnd"/>
      <w:r w:rsidR="00E21453" w:rsidRPr="00045BD1">
        <w:rPr>
          <w:color w:val="FF0000"/>
          <w:highlight w:val="yellow"/>
        </w:rPr>
        <w:t xml:space="preserve"> </w:t>
      </w:r>
      <w:proofErr w:type="spellStart"/>
      <w:r w:rsidR="00E21453" w:rsidRPr="00045BD1">
        <w:rPr>
          <w:color w:val="FF0000"/>
          <w:highlight w:val="yellow"/>
        </w:rPr>
        <w:t>relativa</w:t>
      </w:r>
      <w:proofErr w:type="spellEnd"/>
      <w:r w:rsidR="00E21453" w:rsidRPr="00045BD1">
        <w:rPr>
          <w:color w:val="FF0000"/>
          <w:highlight w:val="yellow"/>
        </w:rPr>
        <w:t xml:space="preserve"> a la </w:t>
      </w:r>
      <w:proofErr w:type="spellStart"/>
      <w:r w:rsidR="00E21453" w:rsidRPr="00045BD1">
        <w:rPr>
          <w:color w:val="FF0000"/>
          <w:highlight w:val="yellow"/>
        </w:rPr>
        <w:t>tabla</w:t>
      </w:r>
      <w:proofErr w:type="spellEnd"/>
      <w:r w:rsidR="00E21453" w:rsidRPr="00045BD1">
        <w:rPr>
          <w:color w:val="FF0000"/>
          <w:highlight w:val="yellow"/>
        </w:rPr>
        <w:t xml:space="preserve"> 1.</w:t>
      </w:r>
      <w:proofErr w:type="gramEnd"/>
      <w:r w:rsidR="00E21453">
        <w:t xml:space="preserve"> </w:t>
      </w:r>
    </w:p>
    <w:p w14:paraId="61B83729" w14:textId="77777777" w:rsidR="00045BD1" w:rsidRPr="00D1299D" w:rsidRDefault="00045BD1" w:rsidP="00D1299D">
      <w:pPr>
        <w:spacing w:line="360" w:lineRule="auto"/>
      </w:pPr>
      <w:r>
        <w:rPr>
          <w:noProof/>
          <w:lang w:val="es-ES" w:eastAsia="es-ES"/>
        </w:rPr>
        <w:drawing>
          <wp:inline distT="0" distB="0" distL="0" distR="0" wp14:anchorId="48888491" wp14:editId="7C523881">
            <wp:extent cx="3433045" cy="27462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families_passeri.pdf"/>
                    <pic:cNvPicPr/>
                  </pic:nvPicPr>
                  <pic:blipFill>
                    <a:blip r:embed="rId9">
                      <a:extLst>
                        <a:ext uri="{28A0092B-C50C-407E-A947-70E740481C1C}">
                          <a14:useLocalDpi xmlns:a14="http://schemas.microsoft.com/office/drawing/2010/main" val="0"/>
                        </a:ext>
                      </a:extLst>
                    </a:blip>
                    <a:stretch>
                      <a:fillRect/>
                    </a:stretch>
                  </pic:blipFill>
                  <pic:spPr>
                    <a:xfrm>
                      <a:off x="0" y="0"/>
                      <a:ext cx="3435872" cy="2748541"/>
                    </a:xfrm>
                    <a:prstGeom prst="rect">
                      <a:avLst/>
                    </a:prstGeom>
                  </pic:spPr>
                </pic:pic>
              </a:graphicData>
            </a:graphic>
          </wp:inline>
        </w:drawing>
      </w:r>
    </w:p>
    <w:p w14:paraId="7329141B" w14:textId="70F59FA8" w:rsidR="00647E06" w:rsidRPr="00FF1804" w:rsidRDefault="00D1299D" w:rsidP="00D1299D">
      <w:pPr>
        <w:spacing w:line="360" w:lineRule="auto"/>
        <w:rPr>
          <w:i/>
        </w:rPr>
      </w:pPr>
      <w:proofErr w:type="gramStart"/>
      <w:r w:rsidRPr="00FF1804">
        <w:rPr>
          <w:i/>
        </w:rPr>
        <w:t xml:space="preserve">Figure 2: </w:t>
      </w:r>
      <w:r w:rsidR="00045BD1" w:rsidRPr="00FF1804">
        <w:rPr>
          <w:i/>
        </w:rPr>
        <w:t>Taxonomic families included in the dataset</w:t>
      </w:r>
      <w:r w:rsidR="00FF1804" w:rsidRPr="00FF1804">
        <w:rPr>
          <w:i/>
        </w:rPr>
        <w:t>.</w:t>
      </w:r>
      <w:proofErr w:type="gramEnd"/>
      <w:r w:rsidR="00FF1804" w:rsidRPr="00FF1804">
        <w:rPr>
          <w:i/>
        </w:rPr>
        <w:t xml:space="preserve"> The bars show the percentage of records belonging to each family. </w:t>
      </w:r>
    </w:p>
    <w:p w14:paraId="09F54573" w14:textId="77777777" w:rsidR="00045BD1" w:rsidRPr="00D1299D" w:rsidRDefault="00045BD1" w:rsidP="00D1299D">
      <w:pPr>
        <w:spacing w:line="360" w:lineRule="auto"/>
      </w:pPr>
      <w:r>
        <w:rPr>
          <w:noProof/>
          <w:lang w:val="es-ES" w:eastAsia="es-ES"/>
        </w:rPr>
        <w:lastRenderedPageBreak/>
        <w:drawing>
          <wp:inline distT="0" distB="0" distL="0" distR="0" wp14:anchorId="52A4F21B" wp14:editId="20435AE3">
            <wp:extent cx="4458694" cy="35667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genus_passeri.pdf"/>
                    <pic:cNvPicPr/>
                  </pic:nvPicPr>
                  <pic:blipFill>
                    <a:blip r:embed="rId10">
                      <a:extLst>
                        <a:ext uri="{28A0092B-C50C-407E-A947-70E740481C1C}">
                          <a14:useLocalDpi xmlns:a14="http://schemas.microsoft.com/office/drawing/2010/main" val="0"/>
                        </a:ext>
                      </a:extLst>
                    </a:blip>
                    <a:stretch>
                      <a:fillRect/>
                    </a:stretch>
                  </pic:blipFill>
                  <pic:spPr>
                    <a:xfrm>
                      <a:off x="0" y="0"/>
                      <a:ext cx="4459092" cy="3567073"/>
                    </a:xfrm>
                    <a:prstGeom prst="rect">
                      <a:avLst/>
                    </a:prstGeom>
                  </pic:spPr>
                </pic:pic>
              </a:graphicData>
            </a:graphic>
          </wp:inline>
        </w:drawing>
      </w:r>
    </w:p>
    <w:p w14:paraId="5F88CBBF" w14:textId="3EAC55A1" w:rsidR="00E40FA8" w:rsidRPr="00FF1804" w:rsidRDefault="00E40FA8" w:rsidP="00E40FA8">
      <w:pPr>
        <w:spacing w:line="360" w:lineRule="auto"/>
        <w:rPr>
          <w:i/>
        </w:rPr>
      </w:pPr>
      <w:bookmarkStart w:id="51" w:name="taxonomic-ranks"/>
      <w:bookmarkEnd w:id="51"/>
      <w:r w:rsidRPr="00FF1804">
        <w:rPr>
          <w:i/>
        </w:rPr>
        <w:t xml:space="preserve">Figure 3: </w:t>
      </w:r>
      <w:r w:rsidR="00FF1804" w:rsidRPr="00FF1804">
        <w:rPr>
          <w:i/>
        </w:rPr>
        <w:t>Distribution of records in the collection according to genus.</w:t>
      </w:r>
    </w:p>
    <w:p w14:paraId="47FD0363" w14:textId="77777777" w:rsidR="00647E06" w:rsidRPr="00D1299D" w:rsidRDefault="00D1299D" w:rsidP="00D1299D">
      <w:pPr>
        <w:pStyle w:val="Heading3"/>
        <w:spacing w:line="360" w:lineRule="auto"/>
        <w:rPr>
          <w:color w:val="auto"/>
        </w:rPr>
      </w:pPr>
      <w:r w:rsidRPr="00D1299D">
        <w:rPr>
          <w:color w:val="auto"/>
        </w:rPr>
        <w:t>Taxonomic ranks</w:t>
      </w:r>
    </w:p>
    <w:p w14:paraId="5077CAD9" w14:textId="77777777" w:rsidR="00647E06" w:rsidRPr="00D1299D" w:rsidRDefault="00D1299D" w:rsidP="00D1299D">
      <w:pPr>
        <w:spacing w:line="360" w:lineRule="auto"/>
      </w:pPr>
      <w:r w:rsidRPr="00D1299D">
        <w:rPr>
          <w:b/>
        </w:rPr>
        <w:t>Kingdom</w:t>
      </w:r>
      <w:r w:rsidRPr="00D1299D">
        <w:t xml:space="preserve">: </w:t>
      </w:r>
      <w:r w:rsidRPr="00D1299D">
        <w:rPr>
          <w:i/>
        </w:rPr>
        <w:t>Metazoa</w:t>
      </w:r>
    </w:p>
    <w:p w14:paraId="1EADD787" w14:textId="77777777" w:rsidR="00647E06" w:rsidRPr="00D1299D" w:rsidRDefault="00D1299D" w:rsidP="00D1299D">
      <w:pPr>
        <w:spacing w:line="360" w:lineRule="auto"/>
      </w:pPr>
      <w:r w:rsidRPr="00D1299D">
        <w:rPr>
          <w:b/>
        </w:rPr>
        <w:t>Phylum</w:t>
      </w:r>
      <w:r w:rsidRPr="00D1299D">
        <w:t xml:space="preserve">: </w:t>
      </w:r>
      <w:r w:rsidRPr="00D1299D">
        <w:rPr>
          <w:i/>
        </w:rPr>
        <w:t>Chordata</w:t>
      </w:r>
    </w:p>
    <w:p w14:paraId="0E3210B7" w14:textId="77777777" w:rsidR="00647E06" w:rsidRPr="00D1299D" w:rsidRDefault="00D1299D" w:rsidP="00D1299D">
      <w:pPr>
        <w:spacing w:line="360" w:lineRule="auto"/>
      </w:pPr>
      <w:r w:rsidRPr="00D1299D">
        <w:rPr>
          <w:b/>
        </w:rPr>
        <w:t>Subphylum</w:t>
      </w:r>
      <w:r w:rsidRPr="00D1299D">
        <w:t xml:space="preserve">: </w:t>
      </w:r>
      <w:r w:rsidRPr="00D1299D">
        <w:rPr>
          <w:i/>
        </w:rPr>
        <w:t>Craniata</w:t>
      </w:r>
    </w:p>
    <w:p w14:paraId="31B7F893" w14:textId="77777777" w:rsidR="00647E06" w:rsidRPr="00D1299D" w:rsidRDefault="00D1299D" w:rsidP="00D1299D">
      <w:pPr>
        <w:spacing w:line="360" w:lineRule="auto"/>
      </w:pPr>
      <w:r w:rsidRPr="00D1299D">
        <w:rPr>
          <w:b/>
        </w:rPr>
        <w:t>Class</w:t>
      </w:r>
      <w:r w:rsidRPr="00D1299D">
        <w:t xml:space="preserve">: </w:t>
      </w:r>
      <w:r w:rsidRPr="00D1299D">
        <w:rPr>
          <w:i/>
        </w:rPr>
        <w:t>Aves</w:t>
      </w:r>
    </w:p>
    <w:p w14:paraId="79C7ECCD" w14:textId="77777777" w:rsidR="00647E06" w:rsidRPr="00D1299D" w:rsidRDefault="00D1299D" w:rsidP="00D1299D">
      <w:pPr>
        <w:spacing w:line="360" w:lineRule="auto"/>
      </w:pPr>
      <w:r w:rsidRPr="00D1299D">
        <w:rPr>
          <w:b/>
        </w:rPr>
        <w:t>Order</w:t>
      </w:r>
      <w:r w:rsidRPr="00D1299D">
        <w:t xml:space="preserve">: </w:t>
      </w:r>
      <w:r w:rsidRPr="00D1299D">
        <w:rPr>
          <w:i/>
        </w:rPr>
        <w:t>Passeriformes</w:t>
      </w:r>
    </w:p>
    <w:p w14:paraId="05D466AB" w14:textId="77777777" w:rsidR="00647E06" w:rsidRPr="00D1299D" w:rsidRDefault="00D1299D" w:rsidP="00D1299D">
      <w:pPr>
        <w:spacing w:line="360" w:lineRule="auto"/>
      </w:pPr>
      <w:r w:rsidRPr="00D1299D">
        <w:rPr>
          <w:b/>
        </w:rPr>
        <w:t>Family</w:t>
      </w:r>
      <w:r w:rsidRPr="00D1299D">
        <w:t xml:space="preserve">: </w:t>
      </w:r>
      <w:r w:rsidRPr="00D1299D">
        <w:rPr>
          <w:i/>
        </w:rPr>
        <w:t>Aegithalidae, Alaudidae, Certhiidae, Cinclidae, Corvidae, Fringillidae, Laniidae, Motacillidae, Muscicapidae, Paridae, Passeridae, Phylloscopidae, Sittidae, Sturnidae, Sylviidae, Turdidae</w:t>
      </w:r>
    </w:p>
    <w:p w14:paraId="58854E4A" w14:textId="0AA46864" w:rsidR="00D628E4" w:rsidRPr="00D628E4" w:rsidRDefault="00D1299D" w:rsidP="00D628E4">
      <w:pPr>
        <w:spacing w:line="360" w:lineRule="auto"/>
        <w:sectPr w:rsidR="00D628E4" w:rsidRPr="00D628E4" w:rsidSect="00D1299D">
          <w:pgSz w:w="12240" w:h="15840"/>
          <w:pgMar w:top="1417" w:right="1701" w:bottom="1417" w:left="1701" w:header="720" w:footer="720" w:gutter="0"/>
          <w:lnNumType w:countBy="1" w:restart="continuous"/>
          <w:cols w:space="720"/>
        </w:sectPr>
      </w:pPr>
      <w:r w:rsidRPr="00D1299D">
        <w:rPr>
          <w:b/>
        </w:rPr>
        <w:t>Genus</w:t>
      </w:r>
      <w:r w:rsidRPr="00D1299D">
        <w:t xml:space="preserve">: </w:t>
      </w:r>
      <w:r w:rsidRPr="00D1299D">
        <w:rPr>
          <w:i/>
        </w:rPr>
        <w:t xml:space="preserve">Aegithalos, Alauda, Anthus, Carduelis, Certhia, Cinclus, Coccothraustes, Corvus, Cyanistes, Emberiza, Erithacus, Fringilla, Galerida, Garrulus, Hippolais, Lanius, Lophophanes, Loxia, Lullula, Luscinia, Miliaria, Monticola, Motacilla, Muscicapa, </w:t>
      </w:r>
      <w:r w:rsidRPr="00D1299D">
        <w:rPr>
          <w:i/>
        </w:rPr>
        <w:lastRenderedPageBreak/>
        <w:t xml:space="preserve">Oenanthe, Oriolus, Parus, Passer, Periparus, Petronia, Phoenicurus, Phylloscopus, Pica, Prunella, Pyrrhocorax, Regulus, Saxicola, Serinus, Sitta, Spinus, Sturnus, Sylvia, Troglodytes, </w:t>
      </w:r>
      <w:proofErr w:type="spellStart"/>
      <w:r w:rsidRPr="00D1299D">
        <w:rPr>
          <w:i/>
        </w:rPr>
        <w:t>Turdus</w:t>
      </w:r>
      <w:bookmarkStart w:id="52" w:name="common-names"/>
      <w:bookmarkEnd w:id="52"/>
      <w:proofErr w:type="spellEnd"/>
      <w:r w:rsidR="00D628E4">
        <w:rPr>
          <w:i/>
        </w:rPr>
        <w:br w:type="page"/>
      </w:r>
    </w:p>
    <w:p w14:paraId="731F7D85" w14:textId="14533E2F" w:rsidR="00D628E4" w:rsidRDefault="00D628E4" w:rsidP="00D628E4">
      <w:pPr>
        <w:spacing w:before="0" w:after="200"/>
        <w:rPr>
          <w:i/>
        </w:rPr>
      </w:pPr>
      <w:r w:rsidRPr="00D628E4">
        <w:rPr>
          <w:i/>
        </w:rPr>
        <w:lastRenderedPageBreak/>
        <w:t xml:space="preserve">Table 1. </w:t>
      </w:r>
      <w:proofErr w:type="gramStart"/>
      <w:r w:rsidRPr="00D628E4">
        <w:rPr>
          <w:i/>
        </w:rPr>
        <w:t>Conservation status of the species included in this dataset.</w:t>
      </w:r>
      <w:proofErr w:type="gramEnd"/>
      <w:r w:rsidRPr="00D628E4">
        <w:rPr>
          <w:i/>
        </w:rPr>
        <w:t xml:space="preserve">  </w:t>
      </w:r>
    </w:p>
    <w:tbl>
      <w:tblPr>
        <w:tblW w:w="1297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555"/>
        <w:gridCol w:w="989"/>
        <w:gridCol w:w="1134"/>
        <w:gridCol w:w="1134"/>
        <w:gridCol w:w="726"/>
        <w:gridCol w:w="2118"/>
        <w:gridCol w:w="2316"/>
      </w:tblGrid>
      <w:tr w:rsidR="00D628E4" w:rsidRPr="00951E5D" w14:paraId="0FA35D88" w14:textId="77777777" w:rsidTr="00E11BDC">
        <w:tc>
          <w:tcPr>
            <w:tcW w:w="4555" w:type="dxa"/>
            <w:shd w:val="clear" w:color="auto" w:fill="auto"/>
            <w:vAlign w:val="center"/>
            <w:hideMark/>
          </w:tcPr>
          <w:p w14:paraId="1E7B5FB0" w14:textId="77777777" w:rsidR="00D628E4" w:rsidRDefault="00D628E4" w:rsidP="00E11BDC">
            <w:pPr>
              <w:spacing w:before="0" w:after="0"/>
              <w:rPr>
                <w:rFonts w:ascii="Cambria" w:eastAsia="Times New Roman" w:hAnsi="Cambria" w:cs="Times New Roman"/>
                <w:b/>
                <w:color w:val="000000"/>
                <w:sz w:val="18"/>
                <w:szCs w:val="18"/>
                <w:lang w:eastAsia="es-ES"/>
              </w:rPr>
            </w:pPr>
          </w:p>
          <w:p w14:paraId="7E1298CF"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Scientific name</w:t>
            </w:r>
          </w:p>
        </w:tc>
        <w:tc>
          <w:tcPr>
            <w:tcW w:w="989" w:type="dxa"/>
            <w:shd w:val="clear" w:color="auto" w:fill="auto"/>
            <w:vAlign w:val="center"/>
            <w:hideMark/>
          </w:tcPr>
          <w:p w14:paraId="2A7D2E0B"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European Red List </w:t>
            </w:r>
            <w:r w:rsidRPr="00951E5D">
              <w:rPr>
                <w:rFonts w:ascii="Cambria" w:eastAsia="Times New Roman" w:hAnsi="Cambria" w:cs="Times New Roman"/>
                <w:b/>
                <w:color w:val="000000"/>
                <w:sz w:val="18"/>
                <w:szCs w:val="18"/>
                <w:vertAlign w:val="superscript"/>
                <w:lang w:eastAsia="es-ES"/>
              </w:rPr>
              <w:t>a</w:t>
            </w:r>
          </w:p>
        </w:tc>
        <w:tc>
          <w:tcPr>
            <w:tcW w:w="1134" w:type="dxa"/>
            <w:shd w:val="clear" w:color="auto" w:fill="auto"/>
            <w:vAlign w:val="center"/>
            <w:hideMark/>
          </w:tcPr>
          <w:p w14:paraId="1F5C24C1"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Spanish Red List </w:t>
            </w:r>
            <w:r w:rsidRPr="00951E5D">
              <w:rPr>
                <w:rFonts w:ascii="Cambria" w:eastAsia="Times New Roman" w:hAnsi="Cambria" w:cs="Times New Roman"/>
                <w:b/>
                <w:color w:val="000000"/>
                <w:sz w:val="18"/>
                <w:szCs w:val="18"/>
                <w:vertAlign w:val="superscript"/>
                <w:lang w:eastAsia="es-ES"/>
              </w:rPr>
              <w:t>b</w:t>
            </w:r>
          </w:p>
        </w:tc>
        <w:tc>
          <w:tcPr>
            <w:tcW w:w="1134" w:type="dxa"/>
            <w:shd w:val="clear" w:color="auto" w:fill="auto"/>
            <w:vAlign w:val="center"/>
            <w:hideMark/>
          </w:tcPr>
          <w:p w14:paraId="2CFAC1E7"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Birds Directive </w:t>
            </w:r>
            <w:r w:rsidRPr="00951E5D">
              <w:rPr>
                <w:rFonts w:ascii="Cambria" w:eastAsia="Times New Roman" w:hAnsi="Cambria" w:cs="Times New Roman"/>
                <w:b/>
                <w:color w:val="000000"/>
                <w:sz w:val="18"/>
                <w:szCs w:val="18"/>
                <w:vertAlign w:val="superscript"/>
                <w:lang w:eastAsia="es-ES"/>
              </w:rPr>
              <w:t>c</w:t>
            </w:r>
          </w:p>
        </w:tc>
        <w:tc>
          <w:tcPr>
            <w:tcW w:w="726" w:type="dxa"/>
            <w:shd w:val="clear" w:color="auto" w:fill="auto"/>
            <w:vAlign w:val="center"/>
            <w:hideMark/>
          </w:tcPr>
          <w:p w14:paraId="2AED80D4"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Bern </w:t>
            </w:r>
            <w:r w:rsidRPr="00951E5D">
              <w:rPr>
                <w:rFonts w:ascii="Cambria" w:eastAsia="Times New Roman" w:hAnsi="Cambria" w:cs="Times New Roman"/>
                <w:b/>
                <w:color w:val="000000"/>
                <w:sz w:val="18"/>
                <w:szCs w:val="18"/>
                <w:vertAlign w:val="superscript"/>
                <w:lang w:eastAsia="es-ES"/>
              </w:rPr>
              <w:t>d</w:t>
            </w:r>
          </w:p>
        </w:tc>
        <w:tc>
          <w:tcPr>
            <w:tcW w:w="2118" w:type="dxa"/>
            <w:shd w:val="clear" w:color="auto" w:fill="auto"/>
            <w:vAlign w:val="center"/>
            <w:hideMark/>
          </w:tcPr>
          <w:p w14:paraId="74740A8C"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Spanish Name</w:t>
            </w:r>
            <w:r w:rsidRPr="00951E5D">
              <w:rPr>
                <w:rFonts w:ascii="Cambria" w:eastAsia="Times New Roman" w:hAnsi="Cambria" w:cs="Times New Roman"/>
                <w:color w:val="000000"/>
                <w:sz w:val="18"/>
                <w:szCs w:val="18"/>
                <w:lang w:eastAsia="es-ES"/>
              </w:rPr>
              <w:t xml:space="preserve"> </w:t>
            </w:r>
            <w:r w:rsidRPr="00951E5D">
              <w:rPr>
                <w:rFonts w:ascii="Cambria" w:eastAsia="Times New Roman" w:hAnsi="Cambria" w:cs="Times New Roman"/>
                <w:color w:val="000000"/>
                <w:sz w:val="18"/>
                <w:szCs w:val="18"/>
                <w:vertAlign w:val="superscript"/>
                <w:lang w:eastAsia="es-ES"/>
              </w:rPr>
              <w:t>e</w:t>
            </w:r>
          </w:p>
        </w:tc>
        <w:tc>
          <w:tcPr>
            <w:tcW w:w="2316" w:type="dxa"/>
            <w:shd w:val="clear" w:color="auto" w:fill="auto"/>
            <w:vAlign w:val="center"/>
            <w:hideMark/>
          </w:tcPr>
          <w:p w14:paraId="22C58C48"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English Name </w:t>
            </w:r>
            <w:r w:rsidRPr="00951E5D">
              <w:rPr>
                <w:rFonts w:ascii="Cambria" w:eastAsia="Times New Roman" w:hAnsi="Cambria" w:cs="Times New Roman"/>
                <w:b/>
                <w:color w:val="000000"/>
                <w:sz w:val="18"/>
                <w:szCs w:val="18"/>
                <w:vertAlign w:val="superscript"/>
                <w:lang w:eastAsia="es-ES"/>
              </w:rPr>
              <w:t>f</w:t>
            </w:r>
          </w:p>
        </w:tc>
      </w:tr>
      <w:tr w:rsidR="00D628E4" w:rsidRPr="00951E5D" w14:paraId="519780CB" w14:textId="77777777" w:rsidTr="00E11BDC">
        <w:tc>
          <w:tcPr>
            <w:tcW w:w="4555" w:type="dxa"/>
            <w:shd w:val="clear" w:color="auto" w:fill="auto"/>
            <w:vAlign w:val="center"/>
            <w:hideMark/>
          </w:tcPr>
          <w:p w14:paraId="0947E6CD"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Aegithalos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caudatus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266E096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66AD64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BAC692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04A7F1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4FB711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Acentor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alpino</w:t>
            </w:r>
            <w:proofErr w:type="spellEnd"/>
          </w:p>
        </w:tc>
        <w:tc>
          <w:tcPr>
            <w:tcW w:w="2316" w:type="dxa"/>
            <w:shd w:val="clear" w:color="auto" w:fill="auto"/>
            <w:vAlign w:val="center"/>
            <w:hideMark/>
          </w:tcPr>
          <w:p w14:paraId="0D2EA5B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Long-tailed Tit</w:t>
            </w:r>
          </w:p>
        </w:tc>
      </w:tr>
      <w:tr w:rsidR="00D628E4" w:rsidRPr="00951E5D" w14:paraId="02FA137D" w14:textId="77777777" w:rsidTr="00E11BDC">
        <w:tc>
          <w:tcPr>
            <w:tcW w:w="4555" w:type="dxa"/>
            <w:shd w:val="clear" w:color="auto" w:fill="auto"/>
            <w:vAlign w:val="center"/>
            <w:hideMark/>
          </w:tcPr>
          <w:p w14:paraId="3C34D180"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Alauda</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arvensis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155E8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7C9324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C9A17C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E8EBBD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4C896F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Acentor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0E558C7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Skylark</w:t>
            </w:r>
          </w:p>
        </w:tc>
      </w:tr>
      <w:tr w:rsidR="00D628E4" w:rsidRPr="00951E5D" w14:paraId="29AF01B0" w14:textId="77777777" w:rsidTr="00E11BDC">
        <w:tc>
          <w:tcPr>
            <w:tcW w:w="4555" w:type="dxa"/>
            <w:shd w:val="clear" w:color="auto" w:fill="auto"/>
            <w:vAlign w:val="center"/>
            <w:hideMark/>
          </w:tcPr>
          <w:p w14:paraId="4ECA519D"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Anthus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campestris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2A9DE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9CA165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8C7DDC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693CA6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EC974B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Alcaudón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519058E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Tawny Pipit</w:t>
            </w:r>
          </w:p>
        </w:tc>
      </w:tr>
      <w:tr w:rsidR="00D628E4" w:rsidRPr="00951E5D" w14:paraId="40F83FFE" w14:textId="77777777" w:rsidTr="00E11BDC">
        <w:tc>
          <w:tcPr>
            <w:tcW w:w="4555" w:type="dxa"/>
            <w:shd w:val="clear" w:color="auto" w:fill="auto"/>
            <w:vAlign w:val="center"/>
            <w:hideMark/>
          </w:tcPr>
          <w:p w14:paraId="39E09521"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Anthus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spinoletta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77C5E4C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DE7C08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ED1C11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FE9D5F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18C3390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Alcaudón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norteńo</w:t>
            </w:r>
            <w:proofErr w:type="spellEnd"/>
          </w:p>
        </w:tc>
        <w:tc>
          <w:tcPr>
            <w:tcW w:w="2316" w:type="dxa"/>
            <w:shd w:val="clear" w:color="auto" w:fill="auto"/>
            <w:vAlign w:val="center"/>
            <w:hideMark/>
          </w:tcPr>
          <w:p w14:paraId="1470A86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Water Pipit</w:t>
            </w:r>
          </w:p>
        </w:tc>
      </w:tr>
      <w:tr w:rsidR="00D628E4" w:rsidRPr="00951E5D" w14:paraId="51EAD653" w14:textId="77777777" w:rsidTr="00E11BDC">
        <w:tc>
          <w:tcPr>
            <w:tcW w:w="4555" w:type="dxa"/>
            <w:shd w:val="clear" w:color="auto" w:fill="auto"/>
            <w:vAlign w:val="center"/>
            <w:hideMark/>
          </w:tcPr>
          <w:p w14:paraId="0EBBDA4E"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cannabina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7B28C7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7C2CE6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77508D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2FE17F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78DE246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Arrendajo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euroasiático</w:t>
            </w:r>
            <w:proofErr w:type="spellEnd"/>
          </w:p>
        </w:tc>
        <w:tc>
          <w:tcPr>
            <w:tcW w:w="2316" w:type="dxa"/>
            <w:shd w:val="clear" w:color="auto" w:fill="auto"/>
            <w:vAlign w:val="center"/>
            <w:hideMark/>
          </w:tcPr>
          <w:p w14:paraId="7D26BB4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Linnet</w:t>
            </w:r>
          </w:p>
        </w:tc>
      </w:tr>
      <w:tr w:rsidR="00D628E4" w:rsidRPr="00951E5D" w14:paraId="5C33C4C9" w14:textId="77777777" w:rsidTr="00E11BDC">
        <w:tc>
          <w:tcPr>
            <w:tcW w:w="4555" w:type="dxa"/>
            <w:shd w:val="clear" w:color="auto" w:fill="auto"/>
            <w:vAlign w:val="center"/>
            <w:hideMark/>
          </w:tcPr>
          <w:p w14:paraId="392D1807"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1FF914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1474DDE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271DEF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4583100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00AD12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Azor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4A05D11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Goldfinch</w:t>
            </w:r>
          </w:p>
        </w:tc>
      </w:tr>
      <w:tr w:rsidR="00D628E4" w:rsidRPr="00951E5D" w14:paraId="5EF23E39" w14:textId="77777777" w:rsidTr="00E11BDC">
        <w:tc>
          <w:tcPr>
            <w:tcW w:w="4555" w:type="dxa"/>
            <w:shd w:val="clear" w:color="auto" w:fill="auto"/>
            <w:vAlign w:val="center"/>
            <w:hideMark/>
          </w:tcPr>
          <w:p w14:paraId="491133E7"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chloris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3400F97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46E135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DE86EF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8F586F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E489DE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Bisbita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alpina</w:t>
            </w:r>
            <w:proofErr w:type="spellEnd"/>
          </w:p>
        </w:tc>
        <w:tc>
          <w:tcPr>
            <w:tcW w:w="2316" w:type="dxa"/>
            <w:shd w:val="clear" w:color="auto" w:fill="auto"/>
            <w:vAlign w:val="center"/>
            <w:hideMark/>
          </w:tcPr>
          <w:p w14:paraId="12DDB84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Greenfinch</w:t>
            </w:r>
          </w:p>
        </w:tc>
      </w:tr>
      <w:tr w:rsidR="00D628E4" w:rsidRPr="00951E5D" w14:paraId="7E0F9B9B" w14:textId="77777777" w:rsidTr="00E11BDC">
        <w:tc>
          <w:tcPr>
            <w:tcW w:w="4555" w:type="dxa"/>
            <w:shd w:val="clear" w:color="auto" w:fill="auto"/>
            <w:vAlign w:val="center"/>
            <w:hideMark/>
          </w:tcPr>
          <w:p w14:paraId="0E49FBC8"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spinus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74CF0C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DBE33A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4D03EF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340C9E0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316C4D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Bisbita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campestre</w:t>
            </w:r>
            <w:proofErr w:type="spellEnd"/>
          </w:p>
        </w:tc>
        <w:tc>
          <w:tcPr>
            <w:tcW w:w="2316" w:type="dxa"/>
            <w:shd w:val="clear" w:color="auto" w:fill="auto"/>
            <w:vAlign w:val="center"/>
            <w:hideMark/>
          </w:tcPr>
          <w:p w14:paraId="7B8A273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Siskin</w:t>
            </w:r>
          </w:p>
        </w:tc>
      </w:tr>
      <w:tr w:rsidR="00D628E4" w:rsidRPr="00951E5D" w14:paraId="0D611FD1" w14:textId="77777777" w:rsidTr="00E11BDC">
        <w:tc>
          <w:tcPr>
            <w:tcW w:w="4555" w:type="dxa"/>
            <w:shd w:val="clear" w:color="auto" w:fill="auto"/>
            <w:vAlign w:val="center"/>
            <w:hideMark/>
          </w:tcPr>
          <w:p w14:paraId="37D18AB6"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Certhia</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brachydactyla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CL, 1820</w:t>
            </w:r>
          </w:p>
        </w:tc>
        <w:tc>
          <w:tcPr>
            <w:tcW w:w="989" w:type="dxa"/>
            <w:shd w:val="clear" w:color="auto" w:fill="auto"/>
            <w:vAlign w:val="center"/>
            <w:hideMark/>
          </w:tcPr>
          <w:p w14:paraId="7CC3364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805B9D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EB7B07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7F8CD7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EF050F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Carbonero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345DCBD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Short-toed </w:t>
            </w:r>
            <w:proofErr w:type="spellStart"/>
            <w:r w:rsidRPr="00951E5D">
              <w:rPr>
                <w:rFonts w:ascii="Cambria" w:eastAsia="Times New Roman" w:hAnsi="Cambria" w:cs="Times New Roman"/>
                <w:color w:val="000000"/>
                <w:sz w:val="18"/>
                <w:szCs w:val="18"/>
                <w:lang w:eastAsia="es-ES"/>
              </w:rPr>
              <w:t>Treecreeper</w:t>
            </w:r>
            <w:proofErr w:type="spellEnd"/>
          </w:p>
        </w:tc>
      </w:tr>
      <w:tr w:rsidR="00D628E4" w:rsidRPr="00951E5D" w14:paraId="35B30635" w14:textId="77777777" w:rsidTr="00E11BDC">
        <w:tc>
          <w:tcPr>
            <w:tcW w:w="4555" w:type="dxa"/>
            <w:shd w:val="clear" w:color="auto" w:fill="auto"/>
            <w:vAlign w:val="center"/>
            <w:hideMark/>
          </w:tcPr>
          <w:p w14:paraId="620E574F"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Cinclus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cinclus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B386F5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1F14C0F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A3C75F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C86463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640A2E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Carbonero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garrapinos</w:t>
            </w:r>
            <w:proofErr w:type="spellEnd"/>
          </w:p>
        </w:tc>
        <w:tc>
          <w:tcPr>
            <w:tcW w:w="2316" w:type="dxa"/>
            <w:shd w:val="clear" w:color="auto" w:fill="auto"/>
            <w:vAlign w:val="center"/>
            <w:hideMark/>
          </w:tcPr>
          <w:p w14:paraId="38B5E8D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White-throated Dipper</w:t>
            </w:r>
          </w:p>
        </w:tc>
      </w:tr>
      <w:tr w:rsidR="00D628E4" w:rsidRPr="00951E5D" w14:paraId="0C7F36D5" w14:textId="77777777" w:rsidTr="00E11BDC">
        <w:tc>
          <w:tcPr>
            <w:tcW w:w="4555" w:type="dxa"/>
            <w:shd w:val="clear" w:color="auto" w:fill="auto"/>
            <w:vAlign w:val="center"/>
            <w:hideMark/>
          </w:tcPr>
          <w:p w14:paraId="3001E144"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Coccothraustes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coccothraustes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32BC88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1B84F7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6CE38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505DCBF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96613F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Chochín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C192A7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Hawfinch</w:t>
            </w:r>
          </w:p>
        </w:tc>
      </w:tr>
      <w:tr w:rsidR="00D628E4" w:rsidRPr="00951E5D" w14:paraId="7C614685" w14:textId="77777777" w:rsidTr="00E11BDC">
        <w:tc>
          <w:tcPr>
            <w:tcW w:w="4555" w:type="dxa"/>
            <w:shd w:val="clear" w:color="auto" w:fill="auto"/>
            <w:vAlign w:val="center"/>
            <w:hideMark/>
          </w:tcPr>
          <w:p w14:paraId="076738D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Corvus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corax</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DFB363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95BADB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D2498E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600BAC9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AE802C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Chova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piquirroja</w:t>
            </w:r>
            <w:proofErr w:type="spellEnd"/>
          </w:p>
        </w:tc>
        <w:tc>
          <w:tcPr>
            <w:tcW w:w="2316" w:type="dxa"/>
            <w:shd w:val="clear" w:color="auto" w:fill="auto"/>
            <w:vAlign w:val="center"/>
            <w:hideMark/>
          </w:tcPr>
          <w:p w14:paraId="71C0614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Northern Raven</w:t>
            </w:r>
          </w:p>
        </w:tc>
      </w:tr>
      <w:tr w:rsidR="00D628E4" w:rsidRPr="00951E5D" w14:paraId="035ED6DC" w14:textId="77777777" w:rsidTr="00E11BDC">
        <w:tc>
          <w:tcPr>
            <w:tcW w:w="4555" w:type="dxa"/>
            <w:shd w:val="clear" w:color="auto" w:fill="auto"/>
            <w:vAlign w:val="center"/>
            <w:hideMark/>
          </w:tcPr>
          <w:p w14:paraId="3ADB593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Corvus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monedula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0BFAB1C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B820E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785932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A6BA64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ED59F9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Cogujada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54595D5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Jackdaw</w:t>
            </w:r>
          </w:p>
        </w:tc>
      </w:tr>
      <w:tr w:rsidR="00D628E4" w:rsidRPr="00951E5D" w14:paraId="0D1B79D8" w14:textId="77777777" w:rsidTr="00E11BDC">
        <w:tc>
          <w:tcPr>
            <w:tcW w:w="4555" w:type="dxa"/>
            <w:shd w:val="clear" w:color="auto" w:fill="auto"/>
            <w:vAlign w:val="center"/>
            <w:hideMark/>
          </w:tcPr>
          <w:p w14:paraId="686559E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Cyanistes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caeruleus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3363A8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26EFC9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6DD209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C393F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B4956C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Colirrojo</w:t>
            </w:r>
            <w:proofErr w:type="spellEnd"/>
            <w:r w:rsidRPr="00951E5D">
              <w:rPr>
                <w:rFonts w:ascii="Cambria" w:eastAsia="Times New Roman" w:hAnsi="Cambria" w:cs="Times New Roman"/>
                <w:color w:val="000000"/>
                <w:sz w:val="18"/>
                <w:szCs w:val="18"/>
                <w:lang w:eastAsia="es-ES"/>
              </w:rPr>
              <w:t xml:space="preserve"> real</w:t>
            </w:r>
          </w:p>
        </w:tc>
        <w:tc>
          <w:tcPr>
            <w:tcW w:w="2316" w:type="dxa"/>
            <w:shd w:val="clear" w:color="auto" w:fill="auto"/>
            <w:vAlign w:val="center"/>
            <w:hideMark/>
          </w:tcPr>
          <w:p w14:paraId="4793D33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Blue Tit</w:t>
            </w:r>
          </w:p>
        </w:tc>
      </w:tr>
      <w:tr w:rsidR="00D628E4" w:rsidRPr="00951E5D" w14:paraId="540C8086" w14:textId="77777777" w:rsidTr="00E11BDC">
        <w:tc>
          <w:tcPr>
            <w:tcW w:w="4555" w:type="dxa"/>
            <w:shd w:val="clear" w:color="auto" w:fill="auto"/>
            <w:vAlign w:val="center"/>
            <w:hideMark/>
          </w:tcPr>
          <w:p w14:paraId="721E0D2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Emberiza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cia</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05EBD8D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3EAFFE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9674F0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B4F95C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7321C7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Collalba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gris</w:t>
            </w:r>
            <w:proofErr w:type="spellEnd"/>
          </w:p>
        </w:tc>
        <w:tc>
          <w:tcPr>
            <w:tcW w:w="2316" w:type="dxa"/>
            <w:shd w:val="clear" w:color="auto" w:fill="auto"/>
            <w:vAlign w:val="center"/>
            <w:hideMark/>
          </w:tcPr>
          <w:p w14:paraId="187B7A3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Rock Bunting</w:t>
            </w:r>
          </w:p>
        </w:tc>
      </w:tr>
      <w:tr w:rsidR="00D628E4" w:rsidRPr="00951E5D" w14:paraId="51187E50" w14:textId="77777777" w:rsidTr="00E11BDC">
        <w:tc>
          <w:tcPr>
            <w:tcW w:w="4555" w:type="dxa"/>
            <w:shd w:val="clear" w:color="auto" w:fill="auto"/>
            <w:vAlign w:val="center"/>
            <w:hideMark/>
          </w:tcPr>
          <w:p w14:paraId="7EAB67C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Emberiza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cirlus</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10B901A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4804A2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8A919F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A55551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6AD6C8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Collalba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rubia</w:t>
            </w:r>
            <w:proofErr w:type="spellEnd"/>
          </w:p>
        </w:tc>
        <w:tc>
          <w:tcPr>
            <w:tcW w:w="2316" w:type="dxa"/>
            <w:shd w:val="clear" w:color="auto" w:fill="auto"/>
            <w:vAlign w:val="center"/>
            <w:hideMark/>
          </w:tcPr>
          <w:p w14:paraId="762A555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Cirl</w:t>
            </w:r>
            <w:proofErr w:type="spellEnd"/>
            <w:r w:rsidRPr="00951E5D">
              <w:rPr>
                <w:rFonts w:ascii="Cambria" w:eastAsia="Times New Roman" w:hAnsi="Cambria" w:cs="Times New Roman"/>
                <w:color w:val="000000"/>
                <w:sz w:val="18"/>
                <w:szCs w:val="18"/>
                <w:lang w:eastAsia="es-ES"/>
              </w:rPr>
              <w:t xml:space="preserve"> Bunting</w:t>
            </w:r>
          </w:p>
        </w:tc>
      </w:tr>
      <w:tr w:rsidR="00D628E4" w:rsidRPr="00951E5D" w14:paraId="2567FA47" w14:textId="77777777" w:rsidTr="00E11BDC">
        <w:tc>
          <w:tcPr>
            <w:tcW w:w="4555" w:type="dxa"/>
            <w:shd w:val="clear" w:color="auto" w:fill="auto"/>
            <w:vAlign w:val="center"/>
            <w:hideMark/>
          </w:tcPr>
          <w:p w14:paraId="33B2943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Emberiza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hortulana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4ECAA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6594DE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B0F6C9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9C5C17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29C89B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Críalo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2A5BF8E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Ortolan</w:t>
            </w:r>
            <w:proofErr w:type="spellEnd"/>
            <w:r w:rsidRPr="00951E5D">
              <w:rPr>
                <w:rFonts w:ascii="Cambria" w:eastAsia="Times New Roman" w:hAnsi="Cambria" w:cs="Times New Roman"/>
                <w:color w:val="000000"/>
                <w:sz w:val="18"/>
                <w:szCs w:val="18"/>
                <w:lang w:eastAsia="es-ES"/>
              </w:rPr>
              <w:t xml:space="preserve"> Bunting</w:t>
            </w:r>
          </w:p>
        </w:tc>
      </w:tr>
      <w:tr w:rsidR="00D628E4" w:rsidRPr="00951E5D" w14:paraId="4A980EC3" w14:textId="77777777" w:rsidTr="00E11BDC">
        <w:tc>
          <w:tcPr>
            <w:tcW w:w="4555" w:type="dxa"/>
            <w:shd w:val="clear" w:color="auto" w:fill="auto"/>
            <w:vAlign w:val="center"/>
            <w:hideMark/>
          </w:tcPr>
          <w:p w14:paraId="20F9392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Erithacus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rubecula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412725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2B895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E5A5CF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BAC1D4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4EB3E0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Cuco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FB840B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Robin</w:t>
            </w:r>
          </w:p>
        </w:tc>
      </w:tr>
      <w:tr w:rsidR="00D628E4" w:rsidRPr="00951E5D" w14:paraId="0F6157EA" w14:textId="77777777" w:rsidTr="00E11BDC">
        <w:tc>
          <w:tcPr>
            <w:tcW w:w="4555" w:type="dxa"/>
            <w:shd w:val="clear" w:color="auto" w:fill="auto"/>
            <w:vAlign w:val="center"/>
            <w:hideMark/>
          </w:tcPr>
          <w:p w14:paraId="467B3DF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Fringilla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coelebs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0104C82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F7F6C7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66FF09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F6D7F0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6AFDBB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cabecinegra</w:t>
            </w:r>
            <w:proofErr w:type="spellEnd"/>
          </w:p>
        </w:tc>
        <w:tc>
          <w:tcPr>
            <w:tcW w:w="2316" w:type="dxa"/>
            <w:shd w:val="clear" w:color="auto" w:fill="auto"/>
            <w:vAlign w:val="center"/>
            <w:hideMark/>
          </w:tcPr>
          <w:p w14:paraId="138C7B4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Chaffinch</w:t>
            </w:r>
          </w:p>
        </w:tc>
      </w:tr>
      <w:tr w:rsidR="00D628E4" w:rsidRPr="00951E5D" w14:paraId="6B2BF1A3" w14:textId="77777777" w:rsidTr="00E11BDC">
        <w:tc>
          <w:tcPr>
            <w:tcW w:w="4555" w:type="dxa"/>
            <w:shd w:val="clear" w:color="auto" w:fill="auto"/>
            <w:vAlign w:val="center"/>
            <w:hideMark/>
          </w:tcPr>
          <w:p w14:paraId="247663A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Fringilla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montifringilla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CDAE27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42F3B1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2FB847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615237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3FE777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capirotada</w:t>
            </w:r>
            <w:proofErr w:type="spellEnd"/>
          </w:p>
        </w:tc>
        <w:tc>
          <w:tcPr>
            <w:tcW w:w="2316" w:type="dxa"/>
            <w:shd w:val="clear" w:color="auto" w:fill="auto"/>
            <w:vAlign w:val="center"/>
            <w:hideMark/>
          </w:tcPr>
          <w:p w14:paraId="4439743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Brambling</w:t>
            </w:r>
          </w:p>
        </w:tc>
      </w:tr>
      <w:tr w:rsidR="00D628E4" w:rsidRPr="00951E5D" w14:paraId="37589662" w14:textId="77777777" w:rsidTr="00E11BDC">
        <w:tc>
          <w:tcPr>
            <w:tcW w:w="4555" w:type="dxa"/>
            <w:shd w:val="clear" w:color="auto" w:fill="auto"/>
            <w:vAlign w:val="center"/>
            <w:hideMark/>
          </w:tcPr>
          <w:p w14:paraId="0FE1F8F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Galerida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cristata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B1A0EF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1BE4DF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CC1C3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08890C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2273A9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carrasqueńa</w:t>
            </w:r>
            <w:proofErr w:type="spellEnd"/>
          </w:p>
        </w:tc>
        <w:tc>
          <w:tcPr>
            <w:tcW w:w="2316" w:type="dxa"/>
            <w:shd w:val="clear" w:color="auto" w:fill="auto"/>
            <w:vAlign w:val="center"/>
            <w:hideMark/>
          </w:tcPr>
          <w:p w14:paraId="1600CA2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Crested Lark</w:t>
            </w:r>
          </w:p>
        </w:tc>
      </w:tr>
      <w:tr w:rsidR="00D628E4" w:rsidRPr="00951E5D" w14:paraId="33FCA58F" w14:textId="77777777" w:rsidTr="00E11BDC">
        <w:tc>
          <w:tcPr>
            <w:tcW w:w="4555" w:type="dxa"/>
            <w:shd w:val="clear" w:color="auto" w:fill="auto"/>
            <w:vAlign w:val="center"/>
            <w:hideMark/>
          </w:tcPr>
          <w:p w14:paraId="5C8E015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Galerida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theklae</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AE, 1857</w:t>
            </w:r>
          </w:p>
        </w:tc>
        <w:tc>
          <w:tcPr>
            <w:tcW w:w="989" w:type="dxa"/>
            <w:shd w:val="clear" w:color="auto" w:fill="auto"/>
            <w:vAlign w:val="center"/>
            <w:hideMark/>
          </w:tcPr>
          <w:p w14:paraId="4ED7763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ADE507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DC1486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7B02B40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1C2A95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rabilarga</w:t>
            </w:r>
            <w:proofErr w:type="spellEnd"/>
          </w:p>
        </w:tc>
        <w:tc>
          <w:tcPr>
            <w:tcW w:w="2316" w:type="dxa"/>
            <w:shd w:val="clear" w:color="auto" w:fill="auto"/>
            <w:vAlign w:val="center"/>
            <w:hideMark/>
          </w:tcPr>
          <w:p w14:paraId="13E7859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Thekla</w:t>
            </w:r>
            <w:proofErr w:type="spellEnd"/>
            <w:r w:rsidRPr="00951E5D">
              <w:rPr>
                <w:rFonts w:ascii="Cambria" w:eastAsia="Times New Roman" w:hAnsi="Cambria" w:cs="Times New Roman"/>
                <w:color w:val="000000"/>
                <w:sz w:val="18"/>
                <w:szCs w:val="18"/>
                <w:lang w:eastAsia="es-ES"/>
              </w:rPr>
              <w:t xml:space="preserve"> Lark</w:t>
            </w:r>
          </w:p>
        </w:tc>
      </w:tr>
      <w:tr w:rsidR="00D628E4" w:rsidRPr="00951E5D" w14:paraId="60B2FFA4" w14:textId="77777777" w:rsidTr="00E11BDC">
        <w:tc>
          <w:tcPr>
            <w:tcW w:w="4555" w:type="dxa"/>
            <w:shd w:val="clear" w:color="auto" w:fill="auto"/>
            <w:vAlign w:val="center"/>
            <w:hideMark/>
          </w:tcPr>
          <w:p w14:paraId="7E681F2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Garrulus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glandarius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7B805B4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63ACE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91F024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55A7194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681E7E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tomillera</w:t>
            </w:r>
            <w:proofErr w:type="spellEnd"/>
          </w:p>
        </w:tc>
        <w:tc>
          <w:tcPr>
            <w:tcW w:w="2316" w:type="dxa"/>
            <w:shd w:val="clear" w:color="auto" w:fill="auto"/>
            <w:vAlign w:val="center"/>
            <w:hideMark/>
          </w:tcPr>
          <w:p w14:paraId="40AA4F5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Jay</w:t>
            </w:r>
          </w:p>
        </w:tc>
      </w:tr>
      <w:tr w:rsidR="00D628E4" w:rsidRPr="00951E5D" w14:paraId="02F6B20E" w14:textId="77777777" w:rsidTr="00E11BDC">
        <w:tc>
          <w:tcPr>
            <w:tcW w:w="4555" w:type="dxa"/>
            <w:shd w:val="clear" w:color="auto" w:fill="auto"/>
            <w:vAlign w:val="center"/>
            <w:hideMark/>
          </w:tcPr>
          <w:p w14:paraId="4E062F8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Hippolais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polyglotta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Vieillot</w:t>
            </w:r>
            <w:proofErr w:type="spellEnd"/>
            <w:r w:rsidRPr="00951E5D">
              <w:rPr>
                <w:rFonts w:ascii="Cambria" w:eastAsia="Times New Roman" w:hAnsi="Cambria" w:cs="Times New Roman"/>
                <w:color w:val="000000"/>
                <w:sz w:val="18"/>
                <w:szCs w:val="18"/>
                <w:lang w:eastAsia="es-ES"/>
              </w:rPr>
              <w:t>, 1817</w:t>
            </w:r>
          </w:p>
        </w:tc>
        <w:tc>
          <w:tcPr>
            <w:tcW w:w="989" w:type="dxa"/>
            <w:shd w:val="clear" w:color="auto" w:fill="auto"/>
            <w:vAlign w:val="center"/>
            <w:hideMark/>
          </w:tcPr>
          <w:p w14:paraId="5E5994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DB118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E0629D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D7FE53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E88326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zarcera</w:t>
            </w:r>
            <w:proofErr w:type="spellEnd"/>
          </w:p>
        </w:tc>
        <w:tc>
          <w:tcPr>
            <w:tcW w:w="2316" w:type="dxa"/>
            <w:shd w:val="clear" w:color="auto" w:fill="auto"/>
            <w:vAlign w:val="center"/>
            <w:hideMark/>
          </w:tcPr>
          <w:p w14:paraId="0A01D28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Melodious Warbler</w:t>
            </w:r>
          </w:p>
        </w:tc>
      </w:tr>
      <w:tr w:rsidR="00D628E4" w:rsidRPr="00951E5D" w14:paraId="7B0BC06C" w14:textId="77777777" w:rsidTr="00E11BDC">
        <w:tc>
          <w:tcPr>
            <w:tcW w:w="4555" w:type="dxa"/>
            <w:shd w:val="clear" w:color="auto" w:fill="auto"/>
            <w:vAlign w:val="center"/>
            <w:hideMark/>
          </w:tcPr>
          <w:p w14:paraId="4D19863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Lanius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excubitor</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73F08F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VU</w:t>
            </w:r>
          </w:p>
        </w:tc>
        <w:tc>
          <w:tcPr>
            <w:tcW w:w="1134" w:type="dxa"/>
            <w:shd w:val="clear" w:color="auto" w:fill="auto"/>
            <w:vAlign w:val="center"/>
            <w:hideMark/>
          </w:tcPr>
          <w:p w14:paraId="78477E1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1134" w:type="dxa"/>
            <w:shd w:val="clear" w:color="auto" w:fill="auto"/>
            <w:vAlign w:val="center"/>
            <w:hideMark/>
          </w:tcPr>
          <w:p w14:paraId="69BCFF1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1292DAD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6E1460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hortelano</w:t>
            </w:r>
            <w:proofErr w:type="spellEnd"/>
          </w:p>
        </w:tc>
        <w:tc>
          <w:tcPr>
            <w:tcW w:w="2316" w:type="dxa"/>
            <w:shd w:val="clear" w:color="auto" w:fill="auto"/>
            <w:vAlign w:val="center"/>
            <w:hideMark/>
          </w:tcPr>
          <w:p w14:paraId="2B47C2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Great Grey Shrike</w:t>
            </w:r>
          </w:p>
        </w:tc>
      </w:tr>
      <w:tr w:rsidR="00D628E4" w:rsidRPr="00951E5D" w14:paraId="75B0E163" w14:textId="77777777" w:rsidTr="00E11BDC">
        <w:tc>
          <w:tcPr>
            <w:tcW w:w="4555" w:type="dxa"/>
            <w:shd w:val="clear" w:color="auto" w:fill="auto"/>
            <w:vAlign w:val="center"/>
            <w:hideMark/>
          </w:tcPr>
          <w:p w14:paraId="0CE1E02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Lanius</w:t>
            </w:r>
            <w:proofErr w:type="spellEnd"/>
            <w:r w:rsidRPr="00951E5D">
              <w:rPr>
                <w:rFonts w:ascii="Cambria" w:eastAsia="Times New Roman" w:hAnsi="Cambria" w:cs="Times New Roman"/>
                <w:i/>
                <w:color w:val="000000"/>
                <w:sz w:val="18"/>
                <w:szCs w:val="18"/>
                <w:lang w:eastAsia="es-ES"/>
              </w:rPr>
              <w:t xml:space="preserve"> senator</w:t>
            </w:r>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06107D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575B9F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006CE9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D3F8A0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9A0662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montesino</w:t>
            </w:r>
            <w:proofErr w:type="spellEnd"/>
          </w:p>
        </w:tc>
        <w:tc>
          <w:tcPr>
            <w:tcW w:w="2316" w:type="dxa"/>
            <w:shd w:val="clear" w:color="auto" w:fill="auto"/>
            <w:vAlign w:val="center"/>
            <w:hideMark/>
          </w:tcPr>
          <w:p w14:paraId="597B993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Woodchat Shrike</w:t>
            </w:r>
          </w:p>
        </w:tc>
      </w:tr>
      <w:tr w:rsidR="00D628E4" w:rsidRPr="00951E5D" w14:paraId="06B8F649" w14:textId="77777777" w:rsidTr="00E11BDC">
        <w:tc>
          <w:tcPr>
            <w:tcW w:w="4555" w:type="dxa"/>
            <w:shd w:val="clear" w:color="auto" w:fill="auto"/>
            <w:vAlign w:val="center"/>
            <w:hideMark/>
          </w:tcPr>
          <w:p w14:paraId="1DC3851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Lophophanes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cristatus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70D542A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06BF51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1134" w:type="dxa"/>
            <w:shd w:val="clear" w:color="auto" w:fill="auto"/>
            <w:vAlign w:val="center"/>
            <w:hideMark/>
          </w:tcPr>
          <w:p w14:paraId="08A5375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549A86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5CD508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soteńo</w:t>
            </w:r>
            <w:proofErr w:type="spellEnd"/>
          </w:p>
        </w:tc>
        <w:tc>
          <w:tcPr>
            <w:tcW w:w="2316" w:type="dxa"/>
            <w:shd w:val="clear" w:color="auto" w:fill="auto"/>
            <w:vAlign w:val="center"/>
            <w:hideMark/>
          </w:tcPr>
          <w:p w14:paraId="20981DB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Crested Tit</w:t>
            </w:r>
          </w:p>
        </w:tc>
      </w:tr>
      <w:tr w:rsidR="00D628E4" w:rsidRPr="00951E5D" w14:paraId="0B87D566" w14:textId="77777777" w:rsidTr="00E11BDC">
        <w:tc>
          <w:tcPr>
            <w:tcW w:w="4555" w:type="dxa"/>
            <w:shd w:val="clear" w:color="auto" w:fill="auto"/>
            <w:vAlign w:val="center"/>
            <w:hideMark/>
          </w:tcPr>
          <w:p w14:paraId="00CD0B3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Loxia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curvirostra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533F56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55A41A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29511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BDFCF7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42780D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triguero</w:t>
            </w:r>
            <w:proofErr w:type="spellEnd"/>
          </w:p>
        </w:tc>
        <w:tc>
          <w:tcPr>
            <w:tcW w:w="2316" w:type="dxa"/>
            <w:shd w:val="clear" w:color="auto" w:fill="auto"/>
            <w:vAlign w:val="center"/>
            <w:hideMark/>
          </w:tcPr>
          <w:p w14:paraId="2A86AC2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Red Crossbill</w:t>
            </w:r>
          </w:p>
        </w:tc>
      </w:tr>
      <w:tr w:rsidR="00D628E4" w:rsidRPr="00951E5D" w14:paraId="633E9F57" w14:textId="77777777" w:rsidTr="00E11BDC">
        <w:tc>
          <w:tcPr>
            <w:tcW w:w="4555" w:type="dxa"/>
            <w:shd w:val="clear" w:color="auto" w:fill="auto"/>
            <w:vAlign w:val="center"/>
            <w:hideMark/>
          </w:tcPr>
          <w:p w14:paraId="7512737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Lullula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arborea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FE5362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75C96B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60DFA8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51514BE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6D90F7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Estornino</w:t>
            </w:r>
            <w:proofErr w:type="spellEnd"/>
            <w:r w:rsidRPr="00951E5D">
              <w:rPr>
                <w:rFonts w:ascii="Cambria" w:eastAsia="Times New Roman" w:hAnsi="Cambria" w:cs="Times New Roman"/>
                <w:color w:val="000000"/>
                <w:sz w:val="18"/>
                <w:szCs w:val="18"/>
                <w:lang w:eastAsia="es-ES"/>
              </w:rPr>
              <w:t xml:space="preserve"> negro</w:t>
            </w:r>
          </w:p>
        </w:tc>
        <w:tc>
          <w:tcPr>
            <w:tcW w:w="2316" w:type="dxa"/>
            <w:shd w:val="clear" w:color="auto" w:fill="auto"/>
            <w:vAlign w:val="center"/>
            <w:hideMark/>
          </w:tcPr>
          <w:p w14:paraId="403242E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Woodlark</w:t>
            </w:r>
          </w:p>
        </w:tc>
      </w:tr>
      <w:tr w:rsidR="00D628E4" w:rsidRPr="00951E5D" w14:paraId="5E1B2DE9" w14:textId="77777777" w:rsidTr="00E11BDC">
        <w:tc>
          <w:tcPr>
            <w:tcW w:w="4555" w:type="dxa"/>
            <w:shd w:val="clear" w:color="auto" w:fill="auto"/>
            <w:vAlign w:val="center"/>
            <w:hideMark/>
          </w:tcPr>
          <w:p w14:paraId="7473C89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Luscinia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megarhynchos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CL, 1831</w:t>
            </w:r>
          </w:p>
        </w:tc>
        <w:tc>
          <w:tcPr>
            <w:tcW w:w="989" w:type="dxa"/>
            <w:shd w:val="clear" w:color="auto" w:fill="auto"/>
            <w:vAlign w:val="center"/>
            <w:hideMark/>
          </w:tcPr>
          <w:p w14:paraId="18E3FA1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CFF04A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E63280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1D0383F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AEA520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Gavilán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7A59B25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Nightingale</w:t>
            </w:r>
          </w:p>
        </w:tc>
      </w:tr>
      <w:tr w:rsidR="00D628E4" w:rsidRPr="00951E5D" w14:paraId="00AC68E4" w14:textId="77777777" w:rsidTr="00E11BDC">
        <w:tc>
          <w:tcPr>
            <w:tcW w:w="4555" w:type="dxa"/>
            <w:shd w:val="clear" w:color="auto" w:fill="auto"/>
            <w:vAlign w:val="center"/>
            <w:hideMark/>
          </w:tcPr>
          <w:p w14:paraId="53BD24F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Miliaria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calandra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A4062C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31A9C4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EEB034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8EA65D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1351737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Gorrión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36C6B8C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Corn Bunting</w:t>
            </w:r>
          </w:p>
        </w:tc>
      </w:tr>
      <w:tr w:rsidR="00D628E4" w:rsidRPr="00951E5D" w14:paraId="3A558E52" w14:textId="77777777" w:rsidTr="00E11BDC">
        <w:tc>
          <w:tcPr>
            <w:tcW w:w="4555" w:type="dxa"/>
            <w:shd w:val="clear" w:color="auto" w:fill="auto"/>
            <w:vAlign w:val="center"/>
            <w:hideMark/>
          </w:tcPr>
          <w:p w14:paraId="7140B33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Monticola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saxatilis</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5A2739C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DDFE6D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1A7FA1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2431DD0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27F8665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Grajilla</w:t>
            </w:r>
            <w:proofErr w:type="spellEnd"/>
            <w:r w:rsidRPr="00951E5D">
              <w:rPr>
                <w:rFonts w:ascii="Cambria" w:eastAsia="Times New Roman" w:hAnsi="Cambria" w:cs="Times New Roman"/>
                <w:color w:val="000000"/>
                <w:sz w:val="18"/>
                <w:szCs w:val="18"/>
                <w:lang w:eastAsia="es-ES"/>
              </w:rPr>
              <w:t xml:space="preserve"> occidental</w:t>
            </w:r>
          </w:p>
        </w:tc>
        <w:tc>
          <w:tcPr>
            <w:tcW w:w="2316" w:type="dxa"/>
            <w:shd w:val="clear" w:color="auto" w:fill="auto"/>
            <w:vAlign w:val="center"/>
            <w:hideMark/>
          </w:tcPr>
          <w:p w14:paraId="7F7B5AC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Rock Thrush</w:t>
            </w:r>
          </w:p>
        </w:tc>
      </w:tr>
      <w:tr w:rsidR="00D628E4" w:rsidRPr="00951E5D" w14:paraId="47C1CDB2" w14:textId="77777777" w:rsidTr="00E11BDC">
        <w:tc>
          <w:tcPr>
            <w:tcW w:w="4555" w:type="dxa"/>
            <w:shd w:val="clear" w:color="auto" w:fill="auto"/>
            <w:vAlign w:val="center"/>
            <w:hideMark/>
          </w:tcPr>
          <w:p w14:paraId="7F41A6B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Motacilla</w:t>
            </w:r>
            <w:proofErr w:type="spellEnd"/>
            <w:r w:rsidRPr="00951E5D">
              <w:rPr>
                <w:rFonts w:ascii="Cambria" w:eastAsia="Times New Roman" w:hAnsi="Cambria" w:cs="Times New Roman"/>
                <w:i/>
                <w:color w:val="000000"/>
                <w:sz w:val="18"/>
                <w:szCs w:val="18"/>
                <w:lang w:eastAsia="es-ES"/>
              </w:rPr>
              <w:t xml:space="preserve"> alba</w:t>
            </w:r>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4A6C7C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D49EC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815706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98574E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3FE3CF1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Herrerillo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capuchino</w:t>
            </w:r>
            <w:proofErr w:type="spellEnd"/>
          </w:p>
        </w:tc>
        <w:tc>
          <w:tcPr>
            <w:tcW w:w="2316" w:type="dxa"/>
            <w:shd w:val="clear" w:color="auto" w:fill="auto"/>
            <w:vAlign w:val="center"/>
            <w:hideMark/>
          </w:tcPr>
          <w:p w14:paraId="218D60A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White Wagtail</w:t>
            </w:r>
          </w:p>
        </w:tc>
      </w:tr>
      <w:tr w:rsidR="00D628E4" w:rsidRPr="00951E5D" w14:paraId="3CC8C582" w14:textId="77777777" w:rsidTr="00E11BDC">
        <w:tc>
          <w:tcPr>
            <w:tcW w:w="4555" w:type="dxa"/>
            <w:shd w:val="clear" w:color="auto" w:fill="auto"/>
            <w:vAlign w:val="center"/>
            <w:hideMark/>
          </w:tcPr>
          <w:p w14:paraId="70FCF62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Motacilla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cinerea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Tunstall</w:t>
            </w:r>
            <w:proofErr w:type="spellEnd"/>
            <w:r w:rsidRPr="00951E5D">
              <w:rPr>
                <w:rFonts w:ascii="Cambria" w:eastAsia="Times New Roman" w:hAnsi="Cambria" w:cs="Times New Roman"/>
                <w:color w:val="000000"/>
                <w:sz w:val="18"/>
                <w:szCs w:val="18"/>
                <w:lang w:eastAsia="es-ES"/>
              </w:rPr>
              <w:t>, 1771</w:t>
            </w:r>
          </w:p>
        </w:tc>
        <w:tc>
          <w:tcPr>
            <w:tcW w:w="989" w:type="dxa"/>
            <w:shd w:val="clear" w:color="auto" w:fill="auto"/>
            <w:vAlign w:val="center"/>
            <w:hideMark/>
          </w:tcPr>
          <w:p w14:paraId="337B79B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2F8B1E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9CDB7A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40B0EC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5742E05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Herrerillo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3BA4CFE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Grey Wagtail</w:t>
            </w:r>
          </w:p>
        </w:tc>
      </w:tr>
      <w:tr w:rsidR="00D628E4" w:rsidRPr="00951E5D" w14:paraId="5E1CD411" w14:textId="77777777" w:rsidTr="00E11BDC">
        <w:tc>
          <w:tcPr>
            <w:tcW w:w="4555" w:type="dxa"/>
            <w:shd w:val="clear" w:color="auto" w:fill="auto"/>
            <w:vAlign w:val="center"/>
            <w:hideMark/>
          </w:tcPr>
          <w:p w14:paraId="7D4DD7F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Muscicapa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striata</w:t>
            </w:r>
            <w:proofErr w:type="spellEnd"/>
            <w:r w:rsidRPr="00951E5D">
              <w:rPr>
                <w:rFonts w:ascii="Cambria" w:eastAsia="Times New Roman" w:hAnsi="Cambria" w:cs="Times New Roman"/>
                <w:color w:val="000000"/>
                <w:sz w:val="18"/>
                <w:szCs w:val="18"/>
                <w:lang w:eastAsia="es-ES"/>
              </w:rPr>
              <w:t xml:space="preserve"> Pallas, 1764</w:t>
            </w:r>
          </w:p>
        </w:tc>
        <w:tc>
          <w:tcPr>
            <w:tcW w:w="989" w:type="dxa"/>
            <w:shd w:val="clear" w:color="auto" w:fill="auto"/>
            <w:vAlign w:val="center"/>
            <w:hideMark/>
          </w:tcPr>
          <w:p w14:paraId="2E63842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AD1F9E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46DDB8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58CA3F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F7BECB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Jilguero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7035E1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Spotted Flycatcher</w:t>
            </w:r>
          </w:p>
        </w:tc>
      </w:tr>
      <w:tr w:rsidR="00D628E4" w:rsidRPr="00951E5D" w14:paraId="0B1EB94A" w14:textId="77777777" w:rsidTr="00E11BDC">
        <w:tc>
          <w:tcPr>
            <w:tcW w:w="4555" w:type="dxa"/>
            <w:shd w:val="clear" w:color="auto" w:fill="auto"/>
            <w:vAlign w:val="center"/>
            <w:hideMark/>
          </w:tcPr>
          <w:p w14:paraId="13008B9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lastRenderedPageBreak/>
              <w:t>Oenanthe</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hispanica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6F7B33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7A20D0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5EDAC88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A4B5D4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84620C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Jilguero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lúgano</w:t>
            </w:r>
            <w:proofErr w:type="spellEnd"/>
          </w:p>
        </w:tc>
        <w:tc>
          <w:tcPr>
            <w:tcW w:w="2316" w:type="dxa"/>
            <w:shd w:val="clear" w:color="auto" w:fill="auto"/>
            <w:vAlign w:val="center"/>
            <w:hideMark/>
          </w:tcPr>
          <w:p w14:paraId="0564E7D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Black-eared Wheatear</w:t>
            </w:r>
          </w:p>
        </w:tc>
      </w:tr>
      <w:tr w:rsidR="00D628E4" w:rsidRPr="00951E5D" w14:paraId="6067752E" w14:textId="77777777" w:rsidTr="00E11BDC">
        <w:tc>
          <w:tcPr>
            <w:tcW w:w="4555" w:type="dxa"/>
            <w:shd w:val="clear" w:color="auto" w:fill="auto"/>
            <w:vAlign w:val="center"/>
            <w:hideMark/>
          </w:tcPr>
          <w:p w14:paraId="34B6F65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Oenanthe</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oenanthe</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A164D9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4AC553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24E801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893D88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AE6906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Lavandera</w:t>
            </w:r>
            <w:proofErr w:type="spellEnd"/>
            <w:r w:rsidRPr="00951E5D">
              <w:rPr>
                <w:rFonts w:ascii="Cambria" w:eastAsia="Times New Roman" w:hAnsi="Cambria" w:cs="Times New Roman"/>
                <w:color w:val="000000"/>
                <w:sz w:val="18"/>
                <w:szCs w:val="18"/>
                <w:lang w:eastAsia="es-ES"/>
              </w:rPr>
              <w:t xml:space="preserve"> alba</w:t>
            </w:r>
          </w:p>
        </w:tc>
        <w:tc>
          <w:tcPr>
            <w:tcW w:w="2316" w:type="dxa"/>
            <w:shd w:val="clear" w:color="auto" w:fill="auto"/>
            <w:vAlign w:val="center"/>
            <w:hideMark/>
          </w:tcPr>
          <w:p w14:paraId="4A3EA5B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Northern Wheatear</w:t>
            </w:r>
          </w:p>
        </w:tc>
      </w:tr>
      <w:tr w:rsidR="00D628E4" w:rsidRPr="00951E5D" w14:paraId="129DE087" w14:textId="77777777" w:rsidTr="00E11BDC">
        <w:tc>
          <w:tcPr>
            <w:tcW w:w="4555" w:type="dxa"/>
            <w:shd w:val="clear" w:color="auto" w:fill="auto"/>
            <w:vAlign w:val="center"/>
            <w:hideMark/>
          </w:tcPr>
          <w:p w14:paraId="7C07458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Oriolus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oriolus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3E03CB8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2A4A2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10D715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BC10D1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820DF8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Lavandera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cascadeńa</w:t>
            </w:r>
            <w:proofErr w:type="spellEnd"/>
          </w:p>
        </w:tc>
        <w:tc>
          <w:tcPr>
            <w:tcW w:w="2316" w:type="dxa"/>
            <w:shd w:val="clear" w:color="auto" w:fill="auto"/>
            <w:vAlign w:val="center"/>
            <w:hideMark/>
          </w:tcPr>
          <w:p w14:paraId="102C67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Golden Oriole</w:t>
            </w:r>
          </w:p>
        </w:tc>
      </w:tr>
      <w:tr w:rsidR="00D628E4" w:rsidRPr="00951E5D" w14:paraId="40DF063E" w14:textId="77777777" w:rsidTr="00E11BDC">
        <w:tc>
          <w:tcPr>
            <w:tcW w:w="4555" w:type="dxa"/>
            <w:shd w:val="clear" w:color="auto" w:fill="auto"/>
            <w:vAlign w:val="center"/>
            <w:hideMark/>
          </w:tcPr>
          <w:p w14:paraId="4DBB547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Parus</w:t>
            </w:r>
            <w:proofErr w:type="spellEnd"/>
            <w:r w:rsidRPr="00951E5D">
              <w:rPr>
                <w:rFonts w:ascii="Cambria" w:eastAsia="Times New Roman" w:hAnsi="Cambria" w:cs="Times New Roman"/>
                <w:i/>
                <w:color w:val="000000"/>
                <w:sz w:val="18"/>
                <w:szCs w:val="18"/>
                <w:lang w:eastAsia="es-ES"/>
              </w:rPr>
              <w:t xml:space="preserve"> major</w:t>
            </w:r>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26A32BC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CD311A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8596C3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999626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C61F7B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Mirlo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acuático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356A0F7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Great Tit</w:t>
            </w:r>
          </w:p>
        </w:tc>
      </w:tr>
      <w:tr w:rsidR="00D628E4" w:rsidRPr="00951E5D" w14:paraId="5F6BF783" w14:textId="77777777" w:rsidTr="00E11BDC">
        <w:tc>
          <w:tcPr>
            <w:tcW w:w="4555" w:type="dxa"/>
            <w:shd w:val="clear" w:color="auto" w:fill="auto"/>
            <w:vAlign w:val="center"/>
            <w:hideMark/>
          </w:tcPr>
          <w:p w14:paraId="46FF481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Passer </w:t>
            </w:r>
            <w:proofErr w:type="spellStart"/>
            <w:r w:rsidRPr="00951E5D">
              <w:rPr>
                <w:rFonts w:ascii="Cambria" w:eastAsia="Times New Roman" w:hAnsi="Cambria" w:cs="Times New Roman"/>
                <w:i/>
                <w:color w:val="000000"/>
                <w:sz w:val="18"/>
                <w:szCs w:val="18"/>
                <w:lang w:eastAsia="es-ES"/>
              </w:rPr>
              <w:t>domesticus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A7DBD2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4CF35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C5293A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6F6B61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1B3B2E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Mirlo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capiblanco</w:t>
            </w:r>
            <w:proofErr w:type="spellEnd"/>
          </w:p>
        </w:tc>
        <w:tc>
          <w:tcPr>
            <w:tcW w:w="2316" w:type="dxa"/>
            <w:shd w:val="clear" w:color="auto" w:fill="auto"/>
            <w:vAlign w:val="center"/>
            <w:hideMark/>
          </w:tcPr>
          <w:p w14:paraId="15E3CE3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House Sparrow</w:t>
            </w:r>
          </w:p>
        </w:tc>
      </w:tr>
      <w:tr w:rsidR="00D628E4" w:rsidRPr="00951E5D" w14:paraId="3BBC9498" w14:textId="77777777" w:rsidTr="00E11BDC">
        <w:tc>
          <w:tcPr>
            <w:tcW w:w="4555" w:type="dxa"/>
            <w:shd w:val="clear" w:color="auto" w:fill="auto"/>
            <w:vAlign w:val="center"/>
            <w:hideMark/>
          </w:tcPr>
          <w:p w14:paraId="4C03585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Periparus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ater</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3762110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834DFB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F7727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9371AA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206857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Mirlo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6F3ABEF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Coal Tit</w:t>
            </w:r>
          </w:p>
        </w:tc>
      </w:tr>
      <w:tr w:rsidR="00D628E4" w:rsidRPr="00951E5D" w14:paraId="2830A142" w14:textId="77777777" w:rsidTr="00E11BDC">
        <w:tc>
          <w:tcPr>
            <w:tcW w:w="4555" w:type="dxa"/>
            <w:shd w:val="clear" w:color="auto" w:fill="auto"/>
            <w:vAlign w:val="center"/>
            <w:hideMark/>
          </w:tcPr>
          <w:p w14:paraId="4C9D721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Petronia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petronia</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4F2EEB9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611F1A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96F702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32F3B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5FD019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Mito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633B19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Rock Sparrow</w:t>
            </w:r>
          </w:p>
        </w:tc>
      </w:tr>
      <w:tr w:rsidR="00D628E4" w:rsidRPr="00951E5D" w14:paraId="05F00D16" w14:textId="77777777" w:rsidTr="00E11BDC">
        <w:tc>
          <w:tcPr>
            <w:tcW w:w="4555" w:type="dxa"/>
            <w:shd w:val="clear" w:color="auto" w:fill="auto"/>
            <w:vAlign w:val="center"/>
            <w:hideMark/>
          </w:tcPr>
          <w:p w14:paraId="6CA72BA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Phoenicurus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ochruros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Gmelin</w:t>
            </w:r>
            <w:proofErr w:type="spellEnd"/>
            <w:r w:rsidRPr="00951E5D">
              <w:rPr>
                <w:rFonts w:ascii="Cambria" w:eastAsia="Times New Roman" w:hAnsi="Cambria" w:cs="Times New Roman"/>
                <w:color w:val="000000"/>
                <w:sz w:val="18"/>
                <w:szCs w:val="18"/>
                <w:lang w:eastAsia="es-ES"/>
              </w:rPr>
              <w:t>, SG, 1774</w:t>
            </w:r>
          </w:p>
        </w:tc>
        <w:tc>
          <w:tcPr>
            <w:tcW w:w="989" w:type="dxa"/>
            <w:shd w:val="clear" w:color="auto" w:fill="auto"/>
            <w:vAlign w:val="center"/>
            <w:hideMark/>
          </w:tcPr>
          <w:p w14:paraId="64438FB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EED7A1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77060B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D3B79C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DBC196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Mochuelo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426F77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Black Redstart</w:t>
            </w:r>
          </w:p>
        </w:tc>
      </w:tr>
      <w:tr w:rsidR="00D628E4" w:rsidRPr="00951E5D" w14:paraId="77A8AEA3" w14:textId="77777777" w:rsidTr="00E11BDC">
        <w:tc>
          <w:tcPr>
            <w:tcW w:w="4555" w:type="dxa"/>
            <w:shd w:val="clear" w:color="auto" w:fill="auto"/>
            <w:vAlign w:val="center"/>
            <w:hideMark/>
          </w:tcPr>
          <w:p w14:paraId="6532C6B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Phoenicurus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phoenicurus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7FDCCB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EA2925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VU</w:t>
            </w:r>
          </w:p>
        </w:tc>
        <w:tc>
          <w:tcPr>
            <w:tcW w:w="1134" w:type="dxa"/>
            <w:shd w:val="clear" w:color="auto" w:fill="auto"/>
            <w:vAlign w:val="center"/>
            <w:hideMark/>
          </w:tcPr>
          <w:p w14:paraId="0DD41C7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D5508C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23E845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Mosquitero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367295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Redstart</w:t>
            </w:r>
          </w:p>
        </w:tc>
      </w:tr>
      <w:tr w:rsidR="00D628E4" w:rsidRPr="00951E5D" w14:paraId="002906D9" w14:textId="77777777" w:rsidTr="00E11BDC">
        <w:tc>
          <w:tcPr>
            <w:tcW w:w="4555" w:type="dxa"/>
            <w:shd w:val="clear" w:color="auto" w:fill="auto"/>
            <w:vAlign w:val="center"/>
            <w:hideMark/>
          </w:tcPr>
          <w:p w14:paraId="1D40957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Phylloscopus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bonelli</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Vieillot</w:t>
            </w:r>
            <w:proofErr w:type="spellEnd"/>
            <w:r w:rsidRPr="00951E5D">
              <w:rPr>
                <w:rFonts w:ascii="Cambria" w:eastAsia="Times New Roman" w:hAnsi="Cambria" w:cs="Times New Roman"/>
                <w:color w:val="000000"/>
                <w:sz w:val="18"/>
                <w:szCs w:val="18"/>
                <w:lang w:eastAsia="es-ES"/>
              </w:rPr>
              <w:t>, 1819</w:t>
            </w:r>
          </w:p>
        </w:tc>
        <w:tc>
          <w:tcPr>
            <w:tcW w:w="989" w:type="dxa"/>
            <w:shd w:val="clear" w:color="auto" w:fill="auto"/>
            <w:vAlign w:val="center"/>
            <w:hideMark/>
          </w:tcPr>
          <w:p w14:paraId="51B369A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AE9CB1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62128D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1299BB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446EDB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Mosquitero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papialbo</w:t>
            </w:r>
            <w:proofErr w:type="spellEnd"/>
          </w:p>
        </w:tc>
        <w:tc>
          <w:tcPr>
            <w:tcW w:w="2316" w:type="dxa"/>
            <w:shd w:val="clear" w:color="auto" w:fill="auto"/>
            <w:vAlign w:val="center"/>
            <w:hideMark/>
          </w:tcPr>
          <w:p w14:paraId="0019FDC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Western </w:t>
            </w:r>
            <w:proofErr w:type="spellStart"/>
            <w:r w:rsidRPr="00951E5D">
              <w:rPr>
                <w:rFonts w:ascii="Cambria" w:eastAsia="Times New Roman" w:hAnsi="Cambria" w:cs="Times New Roman"/>
                <w:color w:val="000000"/>
                <w:sz w:val="18"/>
                <w:szCs w:val="18"/>
                <w:lang w:eastAsia="es-ES"/>
              </w:rPr>
              <w:t>Bonelli's</w:t>
            </w:r>
            <w:proofErr w:type="spellEnd"/>
            <w:r w:rsidRPr="00951E5D">
              <w:rPr>
                <w:rFonts w:ascii="Cambria" w:eastAsia="Times New Roman" w:hAnsi="Cambria" w:cs="Times New Roman"/>
                <w:color w:val="000000"/>
                <w:sz w:val="18"/>
                <w:szCs w:val="18"/>
                <w:lang w:eastAsia="es-ES"/>
              </w:rPr>
              <w:t xml:space="preserve"> Warbler</w:t>
            </w:r>
          </w:p>
        </w:tc>
      </w:tr>
      <w:tr w:rsidR="00D628E4" w:rsidRPr="00951E5D" w14:paraId="0FC4C71E" w14:textId="77777777" w:rsidTr="00E11BDC">
        <w:tc>
          <w:tcPr>
            <w:tcW w:w="4555" w:type="dxa"/>
            <w:shd w:val="clear" w:color="auto" w:fill="auto"/>
            <w:vAlign w:val="center"/>
            <w:hideMark/>
          </w:tcPr>
          <w:p w14:paraId="40F8609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Phylloscopus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collybita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Vieillot</w:t>
            </w:r>
            <w:proofErr w:type="spellEnd"/>
            <w:r w:rsidRPr="00951E5D">
              <w:rPr>
                <w:rFonts w:ascii="Cambria" w:eastAsia="Times New Roman" w:hAnsi="Cambria" w:cs="Times New Roman"/>
                <w:color w:val="000000"/>
                <w:sz w:val="18"/>
                <w:szCs w:val="18"/>
                <w:lang w:eastAsia="es-ES"/>
              </w:rPr>
              <w:t>, 1817</w:t>
            </w:r>
          </w:p>
        </w:tc>
        <w:tc>
          <w:tcPr>
            <w:tcW w:w="989" w:type="dxa"/>
            <w:shd w:val="clear" w:color="auto" w:fill="auto"/>
            <w:vAlign w:val="center"/>
            <w:hideMark/>
          </w:tcPr>
          <w:p w14:paraId="139F4E9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19632A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A22BF1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209773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02FA37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Oropéndola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europea</w:t>
            </w:r>
            <w:proofErr w:type="spellEnd"/>
          </w:p>
        </w:tc>
        <w:tc>
          <w:tcPr>
            <w:tcW w:w="2316" w:type="dxa"/>
            <w:shd w:val="clear" w:color="auto" w:fill="auto"/>
            <w:vAlign w:val="center"/>
            <w:hideMark/>
          </w:tcPr>
          <w:p w14:paraId="7E9E08C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Chiffchaff</w:t>
            </w:r>
          </w:p>
        </w:tc>
      </w:tr>
      <w:tr w:rsidR="00D628E4" w:rsidRPr="00951E5D" w14:paraId="61934796" w14:textId="77777777" w:rsidTr="00E11BDC">
        <w:tc>
          <w:tcPr>
            <w:tcW w:w="4555" w:type="dxa"/>
            <w:shd w:val="clear" w:color="auto" w:fill="auto"/>
            <w:vAlign w:val="center"/>
            <w:hideMark/>
          </w:tcPr>
          <w:p w14:paraId="0B177C2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Pica</w:t>
            </w:r>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pica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F039F9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90F3EF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8F0AB3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roofErr w:type="gramStart"/>
            <w:r w:rsidRPr="00951E5D">
              <w:rPr>
                <w:rFonts w:ascii="Cambria" w:eastAsia="Times New Roman" w:hAnsi="Cambria" w:cs="Times New Roman"/>
                <w:color w:val="000000"/>
                <w:sz w:val="18"/>
                <w:szCs w:val="18"/>
                <w:lang w:eastAsia="es-ES"/>
              </w:rPr>
              <w:t>,II,III</w:t>
            </w:r>
            <w:proofErr w:type="gramEnd"/>
          </w:p>
        </w:tc>
        <w:tc>
          <w:tcPr>
            <w:tcW w:w="726" w:type="dxa"/>
            <w:shd w:val="clear" w:color="auto" w:fill="auto"/>
            <w:vAlign w:val="center"/>
            <w:hideMark/>
          </w:tcPr>
          <w:p w14:paraId="13E5D42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7309586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Paloma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torcaz</w:t>
            </w:r>
            <w:proofErr w:type="spellEnd"/>
          </w:p>
        </w:tc>
        <w:tc>
          <w:tcPr>
            <w:tcW w:w="2316" w:type="dxa"/>
            <w:shd w:val="clear" w:color="auto" w:fill="auto"/>
            <w:vAlign w:val="center"/>
            <w:hideMark/>
          </w:tcPr>
          <w:p w14:paraId="4890442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Magpie</w:t>
            </w:r>
          </w:p>
        </w:tc>
      </w:tr>
      <w:tr w:rsidR="00D628E4" w:rsidRPr="00951E5D" w14:paraId="3B3009A3" w14:textId="77777777" w:rsidTr="00E11BDC">
        <w:tc>
          <w:tcPr>
            <w:tcW w:w="4555" w:type="dxa"/>
            <w:shd w:val="clear" w:color="auto" w:fill="auto"/>
            <w:vAlign w:val="center"/>
            <w:hideMark/>
          </w:tcPr>
          <w:p w14:paraId="6A2E20E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Prunella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collaris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Scopoli</w:t>
            </w:r>
            <w:proofErr w:type="spellEnd"/>
            <w:r w:rsidRPr="00951E5D">
              <w:rPr>
                <w:rFonts w:ascii="Cambria" w:eastAsia="Times New Roman" w:hAnsi="Cambria" w:cs="Times New Roman"/>
                <w:color w:val="000000"/>
                <w:sz w:val="18"/>
                <w:szCs w:val="18"/>
                <w:lang w:eastAsia="es-ES"/>
              </w:rPr>
              <w:t>, 1769</w:t>
            </w:r>
          </w:p>
        </w:tc>
        <w:tc>
          <w:tcPr>
            <w:tcW w:w="989" w:type="dxa"/>
            <w:shd w:val="clear" w:color="auto" w:fill="auto"/>
            <w:vAlign w:val="center"/>
            <w:hideMark/>
          </w:tcPr>
          <w:p w14:paraId="06B12ED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65E97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5DFD48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6E8C0D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A3ADFB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Pardillo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FA5EAD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Alpine Accentor</w:t>
            </w:r>
          </w:p>
        </w:tc>
      </w:tr>
      <w:tr w:rsidR="00D628E4" w:rsidRPr="00951E5D" w14:paraId="18C64C98" w14:textId="77777777" w:rsidTr="00E11BDC">
        <w:tc>
          <w:tcPr>
            <w:tcW w:w="4555" w:type="dxa"/>
            <w:shd w:val="clear" w:color="auto" w:fill="auto"/>
            <w:vAlign w:val="center"/>
            <w:hideMark/>
          </w:tcPr>
          <w:p w14:paraId="3CEE748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Prunella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modularis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22F92F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C9AF83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030883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roofErr w:type="gramStart"/>
            <w:r w:rsidRPr="00951E5D">
              <w:rPr>
                <w:rFonts w:ascii="Cambria" w:eastAsia="Times New Roman" w:hAnsi="Cambria" w:cs="Times New Roman"/>
                <w:color w:val="000000"/>
                <w:sz w:val="18"/>
                <w:szCs w:val="18"/>
                <w:lang w:eastAsia="es-ES"/>
              </w:rPr>
              <w:t>,III</w:t>
            </w:r>
            <w:proofErr w:type="gramEnd"/>
          </w:p>
        </w:tc>
        <w:tc>
          <w:tcPr>
            <w:tcW w:w="726" w:type="dxa"/>
            <w:shd w:val="clear" w:color="auto" w:fill="auto"/>
            <w:vAlign w:val="center"/>
            <w:hideMark/>
          </w:tcPr>
          <w:p w14:paraId="10E61E4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723D56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Perdiz</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roja</w:t>
            </w:r>
            <w:proofErr w:type="spellEnd"/>
          </w:p>
        </w:tc>
        <w:tc>
          <w:tcPr>
            <w:tcW w:w="2316" w:type="dxa"/>
            <w:shd w:val="clear" w:color="auto" w:fill="auto"/>
            <w:vAlign w:val="center"/>
            <w:hideMark/>
          </w:tcPr>
          <w:p w14:paraId="64BF44F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Dunnock</w:t>
            </w:r>
            <w:proofErr w:type="spellEnd"/>
          </w:p>
        </w:tc>
      </w:tr>
      <w:tr w:rsidR="00D628E4" w:rsidRPr="00951E5D" w14:paraId="08A108A1" w14:textId="77777777" w:rsidTr="00E11BDC">
        <w:tc>
          <w:tcPr>
            <w:tcW w:w="4555" w:type="dxa"/>
            <w:shd w:val="clear" w:color="auto" w:fill="auto"/>
            <w:vAlign w:val="center"/>
            <w:hideMark/>
          </w:tcPr>
          <w:p w14:paraId="0A751CE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Pyrrhocorax</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pyrrhocorax</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9E311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7271D8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22A5BDE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B7347A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090610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Petirrojo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5DE72C7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Red-billed Chough</w:t>
            </w:r>
          </w:p>
        </w:tc>
      </w:tr>
      <w:tr w:rsidR="00D628E4" w:rsidRPr="00951E5D" w14:paraId="1896710E" w14:textId="77777777" w:rsidTr="00E11BDC">
        <w:tc>
          <w:tcPr>
            <w:tcW w:w="4555" w:type="dxa"/>
            <w:shd w:val="clear" w:color="auto" w:fill="auto"/>
            <w:vAlign w:val="center"/>
            <w:hideMark/>
          </w:tcPr>
          <w:p w14:paraId="24D4BB9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Regulus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ignicapillus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Temminck</w:t>
            </w:r>
            <w:proofErr w:type="spellEnd"/>
            <w:r w:rsidRPr="00951E5D">
              <w:rPr>
                <w:rFonts w:ascii="Cambria" w:eastAsia="Times New Roman" w:hAnsi="Cambria" w:cs="Times New Roman"/>
                <w:color w:val="000000"/>
                <w:sz w:val="18"/>
                <w:szCs w:val="18"/>
                <w:lang w:eastAsia="es-ES"/>
              </w:rPr>
              <w:t>, 1820</w:t>
            </w:r>
          </w:p>
        </w:tc>
        <w:tc>
          <w:tcPr>
            <w:tcW w:w="989" w:type="dxa"/>
            <w:shd w:val="clear" w:color="auto" w:fill="auto"/>
            <w:vAlign w:val="center"/>
            <w:hideMark/>
          </w:tcPr>
          <w:p w14:paraId="102D650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88A6B5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1454E6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4ADDEF8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F3A0E2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Pico </w:t>
            </w:r>
            <w:proofErr w:type="spellStart"/>
            <w:r w:rsidRPr="00951E5D">
              <w:rPr>
                <w:rFonts w:ascii="Cambria" w:eastAsia="Times New Roman" w:hAnsi="Cambria" w:cs="Times New Roman"/>
                <w:color w:val="000000"/>
                <w:sz w:val="18"/>
                <w:szCs w:val="18"/>
                <w:lang w:eastAsia="es-ES"/>
              </w:rPr>
              <w:t>picapinos</w:t>
            </w:r>
            <w:proofErr w:type="spellEnd"/>
          </w:p>
        </w:tc>
        <w:tc>
          <w:tcPr>
            <w:tcW w:w="2316" w:type="dxa"/>
            <w:shd w:val="clear" w:color="auto" w:fill="auto"/>
            <w:vAlign w:val="center"/>
            <w:hideMark/>
          </w:tcPr>
          <w:p w14:paraId="313D529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Common </w:t>
            </w:r>
            <w:proofErr w:type="spellStart"/>
            <w:r w:rsidRPr="00951E5D">
              <w:rPr>
                <w:rFonts w:ascii="Cambria" w:eastAsia="Times New Roman" w:hAnsi="Cambria" w:cs="Times New Roman"/>
                <w:color w:val="000000"/>
                <w:sz w:val="18"/>
                <w:szCs w:val="18"/>
                <w:lang w:eastAsia="es-ES"/>
              </w:rPr>
              <w:t>Firecrest</w:t>
            </w:r>
            <w:proofErr w:type="spellEnd"/>
          </w:p>
        </w:tc>
      </w:tr>
      <w:tr w:rsidR="00D628E4" w:rsidRPr="00951E5D" w14:paraId="753790AE" w14:textId="77777777" w:rsidTr="00E11BDC">
        <w:tc>
          <w:tcPr>
            <w:tcW w:w="4555" w:type="dxa"/>
            <w:shd w:val="clear" w:color="auto" w:fill="auto"/>
            <w:vAlign w:val="center"/>
            <w:hideMark/>
          </w:tcPr>
          <w:p w14:paraId="5E7BE5C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Saxicola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rubetra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22AC5E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DF71B1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BD80C7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A62FE6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2C6B91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Picogordo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CB6A07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Whinchat</w:t>
            </w:r>
          </w:p>
        </w:tc>
      </w:tr>
      <w:tr w:rsidR="00D628E4" w:rsidRPr="00951E5D" w14:paraId="37BB77A0" w14:textId="77777777" w:rsidTr="00E11BDC">
        <w:tc>
          <w:tcPr>
            <w:tcW w:w="4555" w:type="dxa"/>
            <w:shd w:val="clear" w:color="auto" w:fill="auto"/>
            <w:vAlign w:val="center"/>
            <w:hideMark/>
          </w:tcPr>
          <w:p w14:paraId="6FB6690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Saxicola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torquata</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43E841A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02AA2B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EB12F8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E79413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CC76F0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Pinzón</w:t>
            </w:r>
            <w:proofErr w:type="spellEnd"/>
            <w:r w:rsidRPr="00951E5D">
              <w:rPr>
                <w:rFonts w:ascii="Cambria" w:eastAsia="Times New Roman" w:hAnsi="Cambria" w:cs="Times New Roman"/>
                <w:color w:val="000000"/>
                <w:sz w:val="18"/>
                <w:szCs w:val="18"/>
                <w:lang w:eastAsia="es-ES"/>
              </w:rPr>
              <w:t xml:space="preserve"> real</w:t>
            </w:r>
          </w:p>
        </w:tc>
        <w:tc>
          <w:tcPr>
            <w:tcW w:w="2316" w:type="dxa"/>
            <w:shd w:val="clear" w:color="auto" w:fill="auto"/>
            <w:vAlign w:val="center"/>
            <w:hideMark/>
          </w:tcPr>
          <w:p w14:paraId="09FC86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African Stonechat</w:t>
            </w:r>
          </w:p>
        </w:tc>
      </w:tr>
      <w:tr w:rsidR="00D628E4" w:rsidRPr="00951E5D" w14:paraId="21CC5041" w14:textId="77777777" w:rsidTr="00E11BDC">
        <w:tc>
          <w:tcPr>
            <w:tcW w:w="4555" w:type="dxa"/>
            <w:shd w:val="clear" w:color="auto" w:fill="auto"/>
            <w:vAlign w:val="center"/>
            <w:hideMark/>
          </w:tcPr>
          <w:p w14:paraId="2DE906C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Serinus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citrinella</w:t>
            </w:r>
            <w:proofErr w:type="spellEnd"/>
            <w:r w:rsidRPr="00951E5D">
              <w:rPr>
                <w:rFonts w:ascii="Cambria" w:eastAsia="Times New Roman" w:hAnsi="Cambria" w:cs="Times New Roman"/>
                <w:color w:val="000000"/>
                <w:sz w:val="18"/>
                <w:szCs w:val="18"/>
                <w:lang w:eastAsia="es-ES"/>
              </w:rPr>
              <w:t xml:space="preserve"> Pallas, 1764</w:t>
            </w:r>
          </w:p>
        </w:tc>
        <w:tc>
          <w:tcPr>
            <w:tcW w:w="989" w:type="dxa"/>
            <w:shd w:val="clear" w:color="auto" w:fill="auto"/>
            <w:vAlign w:val="center"/>
            <w:hideMark/>
          </w:tcPr>
          <w:p w14:paraId="5FB6997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B2B91B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182585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1083343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47696B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Pinzón</w:t>
            </w:r>
            <w:proofErr w:type="spellEnd"/>
            <w:r w:rsidRPr="00951E5D">
              <w:rPr>
                <w:rFonts w:ascii="Cambria" w:eastAsia="Times New Roman" w:hAnsi="Cambria" w:cs="Times New Roman"/>
                <w:color w:val="000000"/>
                <w:sz w:val="18"/>
                <w:szCs w:val="18"/>
                <w:lang w:eastAsia="es-ES"/>
              </w:rPr>
              <w:t xml:space="preserve"> vulgar</w:t>
            </w:r>
          </w:p>
        </w:tc>
        <w:tc>
          <w:tcPr>
            <w:tcW w:w="2316" w:type="dxa"/>
            <w:shd w:val="clear" w:color="auto" w:fill="auto"/>
            <w:vAlign w:val="center"/>
            <w:hideMark/>
          </w:tcPr>
          <w:p w14:paraId="2481C76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Citril</w:t>
            </w:r>
            <w:proofErr w:type="spellEnd"/>
            <w:r w:rsidRPr="00951E5D">
              <w:rPr>
                <w:rFonts w:ascii="Cambria" w:eastAsia="Times New Roman" w:hAnsi="Cambria" w:cs="Times New Roman"/>
                <w:color w:val="000000"/>
                <w:sz w:val="18"/>
                <w:szCs w:val="18"/>
                <w:lang w:eastAsia="es-ES"/>
              </w:rPr>
              <w:t xml:space="preserve"> Finch</w:t>
            </w:r>
          </w:p>
        </w:tc>
      </w:tr>
      <w:tr w:rsidR="00D628E4" w:rsidRPr="00951E5D" w14:paraId="31DB4E93" w14:textId="77777777" w:rsidTr="00E11BDC">
        <w:tc>
          <w:tcPr>
            <w:tcW w:w="4555" w:type="dxa"/>
            <w:shd w:val="clear" w:color="auto" w:fill="auto"/>
            <w:vAlign w:val="center"/>
            <w:hideMark/>
          </w:tcPr>
          <w:p w14:paraId="362F952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Serinus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serinus</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5A7A7E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84EBDA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FCDAF6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0CE6A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9D3664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Piquituerto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4E085CC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European </w:t>
            </w:r>
            <w:proofErr w:type="spellStart"/>
            <w:r w:rsidRPr="00951E5D">
              <w:rPr>
                <w:rFonts w:ascii="Cambria" w:eastAsia="Times New Roman" w:hAnsi="Cambria" w:cs="Times New Roman"/>
                <w:color w:val="000000"/>
                <w:sz w:val="18"/>
                <w:szCs w:val="18"/>
                <w:lang w:eastAsia="es-ES"/>
              </w:rPr>
              <w:t>Serin</w:t>
            </w:r>
            <w:proofErr w:type="spellEnd"/>
          </w:p>
        </w:tc>
      </w:tr>
      <w:tr w:rsidR="00D628E4" w:rsidRPr="00951E5D" w14:paraId="02F06DF3" w14:textId="77777777" w:rsidTr="00E11BDC">
        <w:tc>
          <w:tcPr>
            <w:tcW w:w="4555" w:type="dxa"/>
            <w:shd w:val="clear" w:color="auto" w:fill="auto"/>
            <w:vAlign w:val="center"/>
            <w:hideMark/>
          </w:tcPr>
          <w:p w14:paraId="45623DE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Sitta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europaea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4EDEBA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167782D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1E2A1D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E683A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F8BE41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Pito</w:t>
            </w:r>
            <w:proofErr w:type="spellEnd"/>
            <w:r w:rsidRPr="00951E5D">
              <w:rPr>
                <w:rFonts w:ascii="Cambria" w:eastAsia="Times New Roman" w:hAnsi="Cambria" w:cs="Times New Roman"/>
                <w:color w:val="000000"/>
                <w:sz w:val="18"/>
                <w:szCs w:val="18"/>
                <w:lang w:eastAsia="es-ES"/>
              </w:rPr>
              <w:t xml:space="preserve"> real</w:t>
            </w:r>
          </w:p>
        </w:tc>
        <w:tc>
          <w:tcPr>
            <w:tcW w:w="2316" w:type="dxa"/>
            <w:shd w:val="clear" w:color="auto" w:fill="auto"/>
            <w:vAlign w:val="center"/>
            <w:hideMark/>
          </w:tcPr>
          <w:p w14:paraId="24B9B20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Nuthatch</w:t>
            </w:r>
          </w:p>
        </w:tc>
      </w:tr>
      <w:tr w:rsidR="00D628E4" w:rsidRPr="00951E5D" w14:paraId="3445D684" w14:textId="77777777" w:rsidTr="00E11BDC">
        <w:tc>
          <w:tcPr>
            <w:tcW w:w="4555" w:type="dxa"/>
            <w:shd w:val="clear" w:color="auto" w:fill="auto"/>
            <w:vAlign w:val="center"/>
            <w:hideMark/>
          </w:tcPr>
          <w:p w14:paraId="5CB6B2D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Sturnus</w:t>
            </w:r>
            <w:proofErr w:type="spellEnd"/>
            <w:r w:rsidRPr="00951E5D">
              <w:rPr>
                <w:rFonts w:ascii="Cambria" w:eastAsia="Times New Roman" w:hAnsi="Cambria" w:cs="Times New Roman"/>
                <w:i/>
                <w:color w:val="000000"/>
                <w:sz w:val="18"/>
                <w:szCs w:val="18"/>
                <w:lang w:eastAsia="es-ES"/>
              </w:rPr>
              <w:t xml:space="preserve"> unicolor</w:t>
            </w:r>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Temminck</w:t>
            </w:r>
            <w:proofErr w:type="spellEnd"/>
            <w:r w:rsidRPr="00951E5D">
              <w:rPr>
                <w:rFonts w:ascii="Cambria" w:eastAsia="Times New Roman" w:hAnsi="Cambria" w:cs="Times New Roman"/>
                <w:color w:val="000000"/>
                <w:sz w:val="18"/>
                <w:szCs w:val="18"/>
                <w:lang w:eastAsia="es-ES"/>
              </w:rPr>
              <w:t>, 1820</w:t>
            </w:r>
          </w:p>
        </w:tc>
        <w:tc>
          <w:tcPr>
            <w:tcW w:w="989" w:type="dxa"/>
            <w:shd w:val="clear" w:color="auto" w:fill="auto"/>
            <w:vAlign w:val="center"/>
            <w:hideMark/>
          </w:tcPr>
          <w:p w14:paraId="67F862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EE81C1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98AC31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B6C66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8A578C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Roquero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rojo</w:t>
            </w:r>
            <w:proofErr w:type="spellEnd"/>
          </w:p>
        </w:tc>
        <w:tc>
          <w:tcPr>
            <w:tcW w:w="2316" w:type="dxa"/>
            <w:shd w:val="clear" w:color="auto" w:fill="auto"/>
            <w:vAlign w:val="center"/>
            <w:hideMark/>
          </w:tcPr>
          <w:p w14:paraId="5F17EF5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Spotless Starling</w:t>
            </w:r>
          </w:p>
        </w:tc>
      </w:tr>
      <w:tr w:rsidR="00D628E4" w:rsidRPr="00951E5D" w14:paraId="5F2B267F" w14:textId="77777777" w:rsidTr="00E11BDC">
        <w:tc>
          <w:tcPr>
            <w:tcW w:w="4555" w:type="dxa"/>
            <w:shd w:val="clear" w:color="auto" w:fill="auto"/>
            <w:vAlign w:val="center"/>
            <w:hideMark/>
          </w:tcPr>
          <w:p w14:paraId="76434DB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atricapilla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0F09FF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D9EF2B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5D1119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09BDA6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6160BB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Ruiseńor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6CB453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Blackcap</w:t>
            </w:r>
          </w:p>
        </w:tc>
      </w:tr>
      <w:tr w:rsidR="00D628E4" w:rsidRPr="00951E5D" w14:paraId="7D9CBAE9" w14:textId="77777777" w:rsidTr="00E11BDC">
        <w:tc>
          <w:tcPr>
            <w:tcW w:w="4555" w:type="dxa"/>
            <w:shd w:val="clear" w:color="auto" w:fill="auto"/>
            <w:vAlign w:val="center"/>
            <w:hideMark/>
          </w:tcPr>
          <w:p w14:paraId="1570B5F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cantillans</w:t>
            </w:r>
            <w:proofErr w:type="spellEnd"/>
            <w:r w:rsidRPr="00951E5D">
              <w:rPr>
                <w:rFonts w:ascii="Cambria" w:eastAsia="Times New Roman" w:hAnsi="Cambria" w:cs="Times New Roman"/>
                <w:color w:val="000000"/>
                <w:sz w:val="18"/>
                <w:szCs w:val="18"/>
                <w:lang w:eastAsia="es-ES"/>
              </w:rPr>
              <w:t xml:space="preserve"> Pallas, 1764</w:t>
            </w:r>
          </w:p>
        </w:tc>
        <w:tc>
          <w:tcPr>
            <w:tcW w:w="989" w:type="dxa"/>
            <w:shd w:val="clear" w:color="auto" w:fill="auto"/>
            <w:vAlign w:val="center"/>
            <w:hideMark/>
          </w:tcPr>
          <w:p w14:paraId="2001D12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0C1616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5C30BB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6A4DD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DCB6B7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Serín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verdecillo</w:t>
            </w:r>
            <w:proofErr w:type="spellEnd"/>
          </w:p>
        </w:tc>
        <w:tc>
          <w:tcPr>
            <w:tcW w:w="2316" w:type="dxa"/>
            <w:shd w:val="clear" w:color="auto" w:fill="auto"/>
            <w:vAlign w:val="center"/>
            <w:hideMark/>
          </w:tcPr>
          <w:p w14:paraId="6FE6A03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Subalpine Warbler</w:t>
            </w:r>
          </w:p>
        </w:tc>
      </w:tr>
      <w:tr w:rsidR="00D628E4" w:rsidRPr="00951E5D" w14:paraId="7F920A1C" w14:textId="77777777" w:rsidTr="00E11BDC">
        <w:tc>
          <w:tcPr>
            <w:tcW w:w="4555" w:type="dxa"/>
            <w:shd w:val="clear" w:color="auto" w:fill="auto"/>
            <w:vAlign w:val="center"/>
            <w:hideMark/>
          </w:tcPr>
          <w:p w14:paraId="00BB7C8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communis</w:t>
            </w:r>
            <w:proofErr w:type="spellEnd"/>
            <w:r w:rsidRPr="00951E5D">
              <w:rPr>
                <w:rFonts w:ascii="Cambria" w:eastAsia="Times New Roman" w:hAnsi="Cambria" w:cs="Times New Roman"/>
                <w:color w:val="000000"/>
                <w:sz w:val="18"/>
                <w:szCs w:val="18"/>
                <w:lang w:eastAsia="es-ES"/>
              </w:rPr>
              <w:t xml:space="preserve"> Latham, 1787</w:t>
            </w:r>
          </w:p>
        </w:tc>
        <w:tc>
          <w:tcPr>
            <w:tcW w:w="989" w:type="dxa"/>
            <w:shd w:val="clear" w:color="auto" w:fill="auto"/>
            <w:vAlign w:val="center"/>
            <w:hideMark/>
          </w:tcPr>
          <w:p w14:paraId="33A5E31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E06008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750686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2C2B9D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3607FA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Tarabilla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80E81B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Whitethroat</w:t>
            </w:r>
          </w:p>
        </w:tc>
      </w:tr>
      <w:tr w:rsidR="00D628E4" w:rsidRPr="00951E5D" w14:paraId="583DD2F0" w14:textId="77777777" w:rsidTr="00E11BDC">
        <w:tc>
          <w:tcPr>
            <w:tcW w:w="4555" w:type="dxa"/>
            <w:shd w:val="clear" w:color="auto" w:fill="auto"/>
            <w:vAlign w:val="center"/>
            <w:hideMark/>
          </w:tcPr>
          <w:p w14:paraId="209AD7D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conspicillata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Temminck</w:t>
            </w:r>
            <w:proofErr w:type="spellEnd"/>
            <w:r w:rsidRPr="00951E5D">
              <w:rPr>
                <w:rFonts w:ascii="Cambria" w:eastAsia="Times New Roman" w:hAnsi="Cambria" w:cs="Times New Roman"/>
                <w:color w:val="000000"/>
                <w:sz w:val="18"/>
                <w:szCs w:val="18"/>
                <w:lang w:eastAsia="es-ES"/>
              </w:rPr>
              <w:t>, 1820</w:t>
            </w:r>
          </w:p>
        </w:tc>
        <w:tc>
          <w:tcPr>
            <w:tcW w:w="989" w:type="dxa"/>
            <w:shd w:val="clear" w:color="auto" w:fill="auto"/>
            <w:vAlign w:val="center"/>
            <w:hideMark/>
          </w:tcPr>
          <w:p w14:paraId="6F5672A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27A131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03B34B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A61543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2E9EEF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Tarabilla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norteńa</w:t>
            </w:r>
            <w:proofErr w:type="spellEnd"/>
          </w:p>
        </w:tc>
        <w:tc>
          <w:tcPr>
            <w:tcW w:w="2316" w:type="dxa"/>
            <w:shd w:val="clear" w:color="auto" w:fill="auto"/>
            <w:vAlign w:val="center"/>
            <w:hideMark/>
          </w:tcPr>
          <w:p w14:paraId="63809E1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Spectacled Warbler</w:t>
            </w:r>
          </w:p>
        </w:tc>
      </w:tr>
      <w:tr w:rsidR="00D628E4" w:rsidRPr="00951E5D" w14:paraId="16F4AAEB" w14:textId="77777777" w:rsidTr="00E11BDC">
        <w:tc>
          <w:tcPr>
            <w:tcW w:w="4555" w:type="dxa"/>
            <w:shd w:val="clear" w:color="auto" w:fill="auto"/>
            <w:vAlign w:val="center"/>
            <w:hideMark/>
          </w:tcPr>
          <w:p w14:paraId="56D2385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melanocephala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Gmelin</w:t>
            </w:r>
            <w:proofErr w:type="spellEnd"/>
            <w:r w:rsidRPr="00951E5D">
              <w:rPr>
                <w:rFonts w:ascii="Cambria" w:eastAsia="Times New Roman" w:hAnsi="Cambria" w:cs="Times New Roman"/>
                <w:color w:val="000000"/>
                <w:sz w:val="18"/>
                <w:szCs w:val="18"/>
                <w:lang w:eastAsia="es-ES"/>
              </w:rPr>
              <w:t>, JF, 1789</w:t>
            </w:r>
          </w:p>
        </w:tc>
        <w:tc>
          <w:tcPr>
            <w:tcW w:w="989" w:type="dxa"/>
            <w:shd w:val="clear" w:color="auto" w:fill="auto"/>
            <w:vAlign w:val="center"/>
            <w:hideMark/>
          </w:tcPr>
          <w:p w14:paraId="59C79AA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984AB9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1B8BA0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36C521B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3AA4EE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Tórtola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europea</w:t>
            </w:r>
            <w:proofErr w:type="spellEnd"/>
          </w:p>
        </w:tc>
        <w:tc>
          <w:tcPr>
            <w:tcW w:w="2316" w:type="dxa"/>
            <w:shd w:val="clear" w:color="auto" w:fill="auto"/>
            <w:vAlign w:val="center"/>
            <w:hideMark/>
          </w:tcPr>
          <w:p w14:paraId="77A1D85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Sardinian Warbler</w:t>
            </w:r>
          </w:p>
        </w:tc>
      </w:tr>
      <w:tr w:rsidR="00D628E4" w:rsidRPr="00951E5D" w14:paraId="7E86B23F" w14:textId="77777777" w:rsidTr="00E11BDC">
        <w:tc>
          <w:tcPr>
            <w:tcW w:w="4555" w:type="dxa"/>
            <w:shd w:val="clear" w:color="auto" w:fill="auto"/>
            <w:vAlign w:val="center"/>
            <w:hideMark/>
          </w:tcPr>
          <w:p w14:paraId="434DA6D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undata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Boddaert</w:t>
            </w:r>
            <w:proofErr w:type="spellEnd"/>
            <w:r w:rsidRPr="00951E5D">
              <w:rPr>
                <w:rFonts w:ascii="Cambria" w:eastAsia="Times New Roman" w:hAnsi="Cambria" w:cs="Times New Roman"/>
                <w:color w:val="000000"/>
                <w:sz w:val="18"/>
                <w:szCs w:val="18"/>
                <w:lang w:eastAsia="es-ES"/>
              </w:rPr>
              <w:t>, 1783</w:t>
            </w:r>
          </w:p>
        </w:tc>
        <w:tc>
          <w:tcPr>
            <w:tcW w:w="989" w:type="dxa"/>
            <w:shd w:val="clear" w:color="auto" w:fill="auto"/>
            <w:vAlign w:val="center"/>
            <w:hideMark/>
          </w:tcPr>
          <w:p w14:paraId="1506DCD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4353610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0BD139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0A66D5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BBD6D7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Trepador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azul</w:t>
            </w:r>
            <w:proofErr w:type="spellEnd"/>
          </w:p>
        </w:tc>
        <w:tc>
          <w:tcPr>
            <w:tcW w:w="2316" w:type="dxa"/>
            <w:shd w:val="clear" w:color="auto" w:fill="auto"/>
            <w:vAlign w:val="center"/>
            <w:hideMark/>
          </w:tcPr>
          <w:p w14:paraId="1D1D0CF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Dartford</w:t>
            </w:r>
            <w:proofErr w:type="spellEnd"/>
            <w:r w:rsidRPr="00951E5D">
              <w:rPr>
                <w:rFonts w:ascii="Cambria" w:eastAsia="Times New Roman" w:hAnsi="Cambria" w:cs="Times New Roman"/>
                <w:color w:val="000000"/>
                <w:sz w:val="18"/>
                <w:szCs w:val="18"/>
                <w:lang w:eastAsia="es-ES"/>
              </w:rPr>
              <w:t xml:space="preserve"> Warbler</w:t>
            </w:r>
          </w:p>
        </w:tc>
      </w:tr>
      <w:tr w:rsidR="00D628E4" w:rsidRPr="00951E5D" w14:paraId="6F5A5291" w14:textId="77777777" w:rsidTr="00E11BDC">
        <w:tc>
          <w:tcPr>
            <w:tcW w:w="4555" w:type="dxa"/>
            <w:shd w:val="clear" w:color="auto" w:fill="auto"/>
            <w:vAlign w:val="center"/>
            <w:hideMark/>
          </w:tcPr>
          <w:p w14:paraId="1071114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Troglodytes </w:t>
            </w:r>
            <w:proofErr w:type="spellStart"/>
            <w:r w:rsidRPr="00951E5D">
              <w:rPr>
                <w:rFonts w:ascii="Cambria" w:eastAsia="Times New Roman" w:hAnsi="Cambria" w:cs="Times New Roman"/>
                <w:i/>
                <w:color w:val="000000"/>
                <w:sz w:val="18"/>
                <w:szCs w:val="18"/>
                <w:lang w:eastAsia="es-ES"/>
              </w:rPr>
              <w:t>troglodytes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CB083F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AC39D4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D74B07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40A3783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5A47906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Urraca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067C73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Wren</w:t>
            </w:r>
          </w:p>
        </w:tc>
      </w:tr>
      <w:tr w:rsidR="00D628E4" w:rsidRPr="00951E5D" w14:paraId="0D0F2A77" w14:textId="77777777" w:rsidTr="00E11BDC">
        <w:tc>
          <w:tcPr>
            <w:tcW w:w="4555" w:type="dxa"/>
            <w:shd w:val="clear" w:color="auto" w:fill="auto"/>
            <w:vAlign w:val="center"/>
            <w:hideMark/>
          </w:tcPr>
          <w:p w14:paraId="771E75B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iliacus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697D79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6A37509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71A9CC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2FE1AF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95C91C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Verderón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F514D4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Redwing</w:t>
            </w:r>
          </w:p>
        </w:tc>
      </w:tr>
      <w:tr w:rsidR="00D628E4" w:rsidRPr="00951E5D" w14:paraId="1B786B19" w14:textId="77777777" w:rsidTr="00E11BDC">
        <w:tc>
          <w:tcPr>
            <w:tcW w:w="4555" w:type="dxa"/>
            <w:shd w:val="clear" w:color="auto" w:fill="auto"/>
            <w:vAlign w:val="center"/>
            <w:hideMark/>
          </w:tcPr>
          <w:p w14:paraId="19DCC02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merula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4C405A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F1A036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4016C8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5AE007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F53B0C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Verderón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serrano</w:t>
            </w:r>
            <w:proofErr w:type="spellEnd"/>
          </w:p>
        </w:tc>
        <w:tc>
          <w:tcPr>
            <w:tcW w:w="2316" w:type="dxa"/>
            <w:shd w:val="clear" w:color="auto" w:fill="auto"/>
            <w:vAlign w:val="center"/>
            <w:hideMark/>
          </w:tcPr>
          <w:p w14:paraId="58B10E2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Blackbird</w:t>
            </w:r>
          </w:p>
        </w:tc>
      </w:tr>
      <w:tr w:rsidR="00D628E4" w:rsidRPr="00951E5D" w14:paraId="2AE16B48" w14:textId="77777777" w:rsidTr="00E11BDC">
        <w:tc>
          <w:tcPr>
            <w:tcW w:w="4555" w:type="dxa"/>
            <w:shd w:val="clear" w:color="auto" w:fill="auto"/>
            <w:vAlign w:val="center"/>
            <w:hideMark/>
          </w:tcPr>
          <w:p w14:paraId="75B166C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philomelos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CL, 1831</w:t>
            </w:r>
          </w:p>
        </w:tc>
        <w:tc>
          <w:tcPr>
            <w:tcW w:w="989" w:type="dxa"/>
            <w:shd w:val="clear" w:color="auto" w:fill="auto"/>
            <w:vAlign w:val="center"/>
            <w:hideMark/>
          </w:tcPr>
          <w:p w14:paraId="31C0280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3CC384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C9814A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15CECC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4F3C11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Zarcero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políglota</w:t>
            </w:r>
            <w:proofErr w:type="spellEnd"/>
          </w:p>
        </w:tc>
        <w:tc>
          <w:tcPr>
            <w:tcW w:w="2316" w:type="dxa"/>
            <w:shd w:val="clear" w:color="auto" w:fill="auto"/>
            <w:vAlign w:val="center"/>
            <w:hideMark/>
          </w:tcPr>
          <w:p w14:paraId="2644724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Song Thrush</w:t>
            </w:r>
          </w:p>
        </w:tc>
      </w:tr>
      <w:tr w:rsidR="00D628E4" w:rsidRPr="00951E5D" w14:paraId="03D44C19" w14:textId="77777777" w:rsidTr="00E11BDC">
        <w:tc>
          <w:tcPr>
            <w:tcW w:w="4555" w:type="dxa"/>
            <w:shd w:val="clear" w:color="auto" w:fill="auto"/>
            <w:vAlign w:val="center"/>
            <w:hideMark/>
          </w:tcPr>
          <w:p w14:paraId="24DD804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pilaris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08FC6F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6D0C60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249BB4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31A2909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492167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Zorzal</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alirrojo</w:t>
            </w:r>
            <w:proofErr w:type="spellEnd"/>
          </w:p>
        </w:tc>
        <w:tc>
          <w:tcPr>
            <w:tcW w:w="2316" w:type="dxa"/>
            <w:shd w:val="clear" w:color="auto" w:fill="auto"/>
            <w:vAlign w:val="center"/>
            <w:hideMark/>
          </w:tcPr>
          <w:p w14:paraId="3373FD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Fieldfare</w:t>
            </w:r>
          </w:p>
        </w:tc>
      </w:tr>
      <w:tr w:rsidR="00D628E4" w:rsidRPr="00951E5D" w14:paraId="3A312B56" w14:textId="77777777" w:rsidTr="00E11BDC">
        <w:tc>
          <w:tcPr>
            <w:tcW w:w="4555" w:type="dxa"/>
            <w:shd w:val="clear" w:color="auto" w:fill="auto"/>
            <w:vAlign w:val="center"/>
            <w:hideMark/>
          </w:tcPr>
          <w:p w14:paraId="0277FE1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torquatus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05AF21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C058E3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C2D66C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44CD1D9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BF3F06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Zorzal</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charlo</w:t>
            </w:r>
            <w:proofErr w:type="spellEnd"/>
          </w:p>
        </w:tc>
        <w:tc>
          <w:tcPr>
            <w:tcW w:w="2316" w:type="dxa"/>
            <w:shd w:val="clear" w:color="auto" w:fill="auto"/>
            <w:vAlign w:val="center"/>
            <w:hideMark/>
          </w:tcPr>
          <w:p w14:paraId="285AB07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Ring Ouzel</w:t>
            </w:r>
          </w:p>
        </w:tc>
      </w:tr>
      <w:tr w:rsidR="00D628E4" w:rsidRPr="00951E5D" w14:paraId="2F686448" w14:textId="77777777" w:rsidTr="00D628E4">
        <w:tc>
          <w:tcPr>
            <w:tcW w:w="4555" w:type="dxa"/>
            <w:shd w:val="clear" w:color="auto" w:fill="auto"/>
            <w:vAlign w:val="center"/>
            <w:hideMark/>
          </w:tcPr>
          <w:p w14:paraId="0B58551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viscivorus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6C60F5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746E28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56D4D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0D35B18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FE8522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Zorzal</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6EA447E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Mistle</w:t>
            </w:r>
            <w:proofErr w:type="spellEnd"/>
            <w:r w:rsidRPr="00951E5D">
              <w:rPr>
                <w:rFonts w:ascii="Cambria" w:eastAsia="Times New Roman" w:hAnsi="Cambria" w:cs="Times New Roman"/>
                <w:color w:val="000000"/>
                <w:sz w:val="18"/>
                <w:szCs w:val="18"/>
                <w:lang w:eastAsia="es-ES"/>
              </w:rPr>
              <w:t xml:space="preserve"> Thrush</w:t>
            </w:r>
          </w:p>
        </w:tc>
      </w:tr>
      <w:tr w:rsidR="00D628E4" w:rsidRPr="00951E5D" w14:paraId="16FDA02B" w14:textId="77777777" w:rsidTr="00D628E4">
        <w:tc>
          <w:tcPr>
            <w:tcW w:w="12972" w:type="dxa"/>
            <w:gridSpan w:val="7"/>
            <w:tcBorders>
              <w:left w:val="nil"/>
              <w:bottom w:val="nil"/>
              <w:right w:val="nil"/>
            </w:tcBorders>
            <w:shd w:val="clear" w:color="auto" w:fill="auto"/>
            <w:vAlign w:val="center"/>
          </w:tcPr>
          <w:p w14:paraId="7DB15458" w14:textId="73B1879E" w:rsidR="00D628E4" w:rsidRPr="00951E5D" w:rsidRDefault="00D628E4" w:rsidP="00E11BDC">
            <w:pPr>
              <w:spacing w:before="0" w:after="0"/>
              <w:rPr>
                <w:rFonts w:ascii="Cambria" w:eastAsia="Times New Roman" w:hAnsi="Cambria" w:cs="Times New Roman"/>
                <w:color w:val="000000"/>
                <w:sz w:val="18"/>
                <w:szCs w:val="18"/>
                <w:lang w:eastAsia="es-ES"/>
              </w:rPr>
            </w:pPr>
            <w:proofErr w:type="gramStart"/>
            <w:r w:rsidRPr="00951E5D">
              <w:rPr>
                <w:rFonts w:ascii="Cambria" w:eastAsia="Times New Roman" w:hAnsi="Cambria" w:cs="Times New Roman"/>
                <w:color w:val="000000"/>
                <w:sz w:val="20"/>
                <w:szCs w:val="20"/>
                <w:vertAlign w:val="superscript"/>
                <w:lang w:eastAsia="es-ES"/>
              </w:rPr>
              <w:t>a</w:t>
            </w:r>
            <w:proofErr w:type="gramEnd"/>
            <w:r w:rsidRPr="00951E5D">
              <w:rPr>
                <w:rFonts w:ascii="Cambria" w:eastAsia="Times New Roman" w:hAnsi="Cambria" w:cs="Times New Roman"/>
                <w:color w:val="000000"/>
                <w:sz w:val="20"/>
                <w:szCs w:val="20"/>
                <w:lang w:eastAsia="es-ES"/>
              </w:rPr>
              <w:t xml:space="preserve"> European Red List of Birds (</w:t>
            </w:r>
            <w:proofErr w:type="spellStart"/>
            <w:r w:rsidRPr="00951E5D">
              <w:rPr>
                <w:rFonts w:ascii="Cambria" w:eastAsia="Times New Roman" w:hAnsi="Cambria" w:cs="Times New Roman"/>
                <w:color w:val="000000"/>
                <w:sz w:val="20"/>
                <w:szCs w:val="20"/>
                <w:lang w:eastAsia="es-ES"/>
              </w:rPr>
              <w:t>BirdLife</w:t>
            </w:r>
            <w:proofErr w:type="spellEnd"/>
            <w:r w:rsidRPr="00951E5D">
              <w:rPr>
                <w:rFonts w:ascii="Cambria" w:eastAsia="Times New Roman" w:hAnsi="Cambria" w:cs="Times New Roman"/>
                <w:color w:val="000000"/>
                <w:sz w:val="20"/>
                <w:szCs w:val="20"/>
                <w:lang w:eastAsia="es-ES"/>
              </w:rPr>
              <w:t xml:space="preserve"> International, 2015). </w:t>
            </w:r>
            <w:proofErr w:type="gramStart"/>
            <w:r w:rsidRPr="00951E5D">
              <w:rPr>
                <w:rFonts w:ascii="Cambria" w:eastAsia="Times New Roman" w:hAnsi="Cambria" w:cs="Times New Roman"/>
                <w:color w:val="000000"/>
                <w:sz w:val="20"/>
                <w:szCs w:val="20"/>
                <w:vertAlign w:val="superscript"/>
                <w:lang w:eastAsia="es-ES"/>
              </w:rPr>
              <w:t xml:space="preserve">b  </w:t>
            </w:r>
            <w:r w:rsidRPr="00951E5D">
              <w:rPr>
                <w:rFonts w:ascii="Cambria" w:eastAsia="Times New Roman" w:hAnsi="Cambria" w:cs="Times New Roman"/>
                <w:color w:val="000000"/>
                <w:sz w:val="20"/>
                <w:szCs w:val="20"/>
                <w:lang w:eastAsia="es-ES"/>
              </w:rPr>
              <w:t>Red</w:t>
            </w:r>
            <w:proofErr w:type="gramEnd"/>
            <w:r w:rsidRPr="00951E5D">
              <w:rPr>
                <w:rFonts w:ascii="Cambria" w:eastAsia="Times New Roman" w:hAnsi="Cambria" w:cs="Times New Roman"/>
                <w:color w:val="000000"/>
                <w:sz w:val="20"/>
                <w:szCs w:val="20"/>
                <w:lang w:eastAsia="es-ES"/>
              </w:rPr>
              <w:t xml:space="preserve"> Book of the birds of Spain (</w:t>
            </w:r>
            <w:proofErr w:type="spellStart"/>
            <w:r w:rsidRPr="00951E5D">
              <w:rPr>
                <w:rFonts w:ascii="Cambria" w:eastAsia="Times New Roman" w:hAnsi="Cambria" w:cs="Times New Roman"/>
                <w:color w:val="000000"/>
                <w:sz w:val="20"/>
                <w:szCs w:val="20"/>
                <w:lang w:eastAsia="es-ES"/>
              </w:rPr>
              <w:t>Madroño</w:t>
            </w:r>
            <w:proofErr w:type="spellEnd"/>
            <w:r w:rsidRPr="00951E5D">
              <w:rPr>
                <w:rFonts w:ascii="Cambria" w:eastAsia="Times New Roman" w:hAnsi="Cambria" w:cs="Times New Roman"/>
                <w:color w:val="000000"/>
                <w:sz w:val="20"/>
                <w:szCs w:val="20"/>
                <w:lang w:eastAsia="es-ES"/>
              </w:rPr>
              <w:t xml:space="preserve"> et al. 2004). </w:t>
            </w:r>
            <w:proofErr w:type="gramStart"/>
            <w:r w:rsidRPr="00951E5D">
              <w:rPr>
                <w:rFonts w:ascii="Cambria" w:eastAsia="Times New Roman" w:hAnsi="Cambria" w:cs="Times New Roman"/>
                <w:color w:val="000000"/>
                <w:sz w:val="20"/>
                <w:szCs w:val="20"/>
                <w:vertAlign w:val="superscript"/>
                <w:lang w:eastAsia="es-ES"/>
              </w:rPr>
              <w:t>c</w:t>
            </w:r>
            <w:proofErr w:type="gramEnd"/>
            <w:r w:rsidRPr="00951E5D">
              <w:rPr>
                <w:rFonts w:ascii="Cambria" w:eastAsia="Times New Roman" w:hAnsi="Cambria" w:cs="Times New Roman"/>
                <w:color w:val="000000"/>
                <w:sz w:val="20"/>
                <w:szCs w:val="20"/>
                <w:lang w:eastAsia="es-ES"/>
              </w:rPr>
              <w:t xml:space="preserve"> Species included in the Birds Directive Annexes (EC 1979) </w:t>
            </w:r>
            <w:r w:rsidRPr="00951E5D">
              <w:rPr>
                <w:rFonts w:ascii="Cambria" w:eastAsia="Times New Roman" w:hAnsi="Cambria" w:cs="Times New Roman"/>
                <w:color w:val="000000"/>
                <w:sz w:val="20"/>
                <w:szCs w:val="20"/>
                <w:vertAlign w:val="superscript"/>
                <w:lang w:eastAsia="es-ES"/>
              </w:rPr>
              <w:t xml:space="preserve">d </w:t>
            </w:r>
            <w:r w:rsidRPr="00951E5D">
              <w:rPr>
                <w:rFonts w:ascii="Cambria" w:eastAsia="Times New Roman" w:hAnsi="Cambria" w:cs="Times New Roman"/>
                <w:color w:val="000000"/>
                <w:sz w:val="20"/>
                <w:szCs w:val="20"/>
                <w:lang w:eastAsia="es-ES"/>
              </w:rPr>
              <w:t xml:space="preserve">Bern: Convention on the Conservation of European Wildlife and Natural Habitats (Bern Convention).  </w:t>
            </w:r>
            <w:proofErr w:type="gramStart"/>
            <w:r w:rsidRPr="00951E5D">
              <w:rPr>
                <w:rFonts w:ascii="Cambria" w:eastAsia="Times New Roman" w:hAnsi="Cambria" w:cs="Times New Roman"/>
                <w:color w:val="000000"/>
                <w:sz w:val="20"/>
                <w:szCs w:val="20"/>
                <w:vertAlign w:val="superscript"/>
                <w:lang w:eastAsia="es-ES"/>
              </w:rPr>
              <w:t>e</w:t>
            </w:r>
            <w:proofErr w:type="gramEnd"/>
            <w:r w:rsidRPr="00951E5D">
              <w:rPr>
                <w:rFonts w:ascii="Cambria" w:eastAsia="Times New Roman" w:hAnsi="Cambria" w:cs="Times New Roman"/>
                <w:color w:val="000000"/>
                <w:sz w:val="20"/>
                <w:szCs w:val="20"/>
                <w:lang w:eastAsia="es-ES"/>
              </w:rPr>
              <w:t xml:space="preserve"> Spanish common names (Gutiérrez et al. 2012). </w:t>
            </w:r>
            <w:proofErr w:type="gramStart"/>
            <w:r w:rsidRPr="00951E5D">
              <w:rPr>
                <w:rFonts w:ascii="Cambria" w:eastAsia="Times New Roman" w:hAnsi="Cambria" w:cs="Times New Roman"/>
                <w:color w:val="000000"/>
                <w:sz w:val="20"/>
                <w:szCs w:val="20"/>
                <w:vertAlign w:val="superscript"/>
                <w:lang w:eastAsia="es-ES"/>
              </w:rPr>
              <w:t>f</w:t>
            </w:r>
            <w:proofErr w:type="gramEnd"/>
            <w:r w:rsidRPr="00951E5D">
              <w:rPr>
                <w:rFonts w:ascii="Cambria" w:eastAsia="Times New Roman" w:hAnsi="Cambria" w:cs="Times New Roman"/>
                <w:color w:val="000000"/>
                <w:sz w:val="20"/>
                <w:szCs w:val="20"/>
                <w:vertAlign w:val="superscript"/>
                <w:lang w:eastAsia="es-ES"/>
              </w:rPr>
              <w:t xml:space="preserve"> </w:t>
            </w:r>
            <w:r w:rsidRPr="00951E5D">
              <w:rPr>
                <w:rFonts w:ascii="Cambria" w:eastAsia="Times New Roman" w:hAnsi="Cambria" w:cs="Times New Roman"/>
                <w:color w:val="000000"/>
                <w:sz w:val="20"/>
                <w:szCs w:val="20"/>
                <w:lang w:eastAsia="es-ES"/>
              </w:rPr>
              <w:t xml:space="preserve">English common names (Gill and </w:t>
            </w:r>
            <w:proofErr w:type="spellStart"/>
            <w:r w:rsidRPr="00951E5D">
              <w:rPr>
                <w:rFonts w:ascii="Cambria" w:eastAsia="Times New Roman" w:hAnsi="Cambria" w:cs="Times New Roman"/>
                <w:color w:val="000000"/>
                <w:sz w:val="20"/>
                <w:szCs w:val="20"/>
                <w:lang w:eastAsia="es-ES"/>
              </w:rPr>
              <w:t>Donsker</w:t>
            </w:r>
            <w:proofErr w:type="spellEnd"/>
            <w:r w:rsidRPr="00951E5D">
              <w:rPr>
                <w:rFonts w:ascii="Cambria" w:eastAsia="Times New Roman" w:hAnsi="Cambria" w:cs="Times New Roman"/>
                <w:color w:val="000000"/>
                <w:sz w:val="20"/>
                <w:szCs w:val="20"/>
                <w:lang w:eastAsia="es-ES"/>
              </w:rPr>
              <w:t xml:space="preserve"> 2015).</w:t>
            </w:r>
            <w:r w:rsidRPr="00951E5D">
              <w:rPr>
                <w:rFonts w:ascii="Cambria" w:eastAsia="Times New Roman" w:hAnsi="Cambria" w:cs="Times New Roman"/>
                <w:color w:val="000000"/>
                <w:sz w:val="18"/>
                <w:szCs w:val="18"/>
                <w:lang w:eastAsia="es-ES"/>
              </w:rPr>
              <w:t xml:space="preserve">  </w:t>
            </w:r>
            <w:r w:rsidRPr="00D628E4">
              <w:rPr>
                <w:rFonts w:ascii="Cambria" w:eastAsia="Times New Roman" w:hAnsi="Cambria" w:cs="Times New Roman"/>
                <w:i/>
                <w:color w:val="000000"/>
                <w:sz w:val="18"/>
                <w:szCs w:val="18"/>
                <w:lang w:eastAsia="es-ES"/>
              </w:rPr>
              <w:t>LC:</w:t>
            </w:r>
            <w:r>
              <w:rPr>
                <w:rFonts w:ascii="Cambria" w:eastAsia="Times New Roman" w:hAnsi="Cambria" w:cs="Times New Roman"/>
                <w:color w:val="000000"/>
                <w:sz w:val="18"/>
                <w:szCs w:val="18"/>
                <w:lang w:eastAsia="es-ES"/>
              </w:rPr>
              <w:t xml:space="preserve"> Least Concern; </w:t>
            </w:r>
            <w:r w:rsidRPr="00D628E4">
              <w:rPr>
                <w:rFonts w:ascii="Cambria" w:eastAsia="Times New Roman" w:hAnsi="Cambria" w:cs="Times New Roman"/>
                <w:i/>
                <w:color w:val="000000"/>
                <w:sz w:val="18"/>
                <w:szCs w:val="18"/>
                <w:lang w:eastAsia="es-ES"/>
              </w:rPr>
              <w:t xml:space="preserve">NE: </w:t>
            </w:r>
            <w:r>
              <w:rPr>
                <w:rFonts w:ascii="Cambria" w:eastAsia="Times New Roman" w:hAnsi="Cambria" w:cs="Times New Roman"/>
                <w:color w:val="000000"/>
                <w:sz w:val="18"/>
                <w:szCs w:val="18"/>
                <w:lang w:eastAsia="es-ES"/>
              </w:rPr>
              <w:t xml:space="preserve">Not Evaluated; </w:t>
            </w:r>
            <w:r w:rsidRPr="00D628E4">
              <w:rPr>
                <w:rFonts w:ascii="Cambria" w:eastAsia="Times New Roman" w:hAnsi="Cambria" w:cs="Times New Roman"/>
                <w:i/>
                <w:color w:val="000000"/>
                <w:sz w:val="18"/>
                <w:szCs w:val="18"/>
                <w:lang w:eastAsia="es-ES"/>
              </w:rPr>
              <w:t>NT:</w:t>
            </w:r>
            <w:r>
              <w:rPr>
                <w:rFonts w:ascii="Cambria" w:eastAsia="Times New Roman" w:hAnsi="Cambria" w:cs="Times New Roman"/>
                <w:color w:val="000000"/>
                <w:sz w:val="18"/>
                <w:szCs w:val="18"/>
                <w:lang w:eastAsia="es-ES"/>
              </w:rPr>
              <w:t xml:space="preserve"> Near Threatened; </w:t>
            </w:r>
            <w:r w:rsidRPr="00D628E4">
              <w:rPr>
                <w:rFonts w:ascii="Cambria" w:eastAsia="Times New Roman" w:hAnsi="Cambria" w:cs="Times New Roman"/>
                <w:i/>
                <w:color w:val="000000"/>
                <w:sz w:val="18"/>
                <w:szCs w:val="18"/>
                <w:lang w:eastAsia="es-ES"/>
              </w:rPr>
              <w:t>VU:</w:t>
            </w:r>
            <w:r>
              <w:rPr>
                <w:rFonts w:ascii="Cambria" w:eastAsia="Times New Roman" w:hAnsi="Cambria" w:cs="Times New Roman"/>
                <w:color w:val="000000"/>
                <w:sz w:val="18"/>
                <w:szCs w:val="18"/>
                <w:lang w:eastAsia="es-ES"/>
              </w:rPr>
              <w:t xml:space="preserve"> Vulnerable.</w:t>
            </w:r>
          </w:p>
        </w:tc>
      </w:tr>
    </w:tbl>
    <w:p w14:paraId="0B18342B" w14:textId="77777777" w:rsidR="00D628E4" w:rsidRPr="00D628E4" w:rsidRDefault="00D628E4" w:rsidP="00D628E4">
      <w:pPr>
        <w:spacing w:before="0" w:after="200"/>
        <w:rPr>
          <w:i/>
        </w:rPr>
        <w:sectPr w:rsidR="00D628E4" w:rsidRPr="00D628E4" w:rsidSect="00D628E4">
          <w:pgSz w:w="15842" w:h="12242" w:orient="landscape"/>
          <w:pgMar w:top="1701" w:right="1418" w:bottom="1701" w:left="1418" w:header="720" w:footer="720" w:gutter="0"/>
          <w:lnNumType w:countBy="1" w:restart="continuous"/>
          <w:cols w:space="720"/>
        </w:sectPr>
      </w:pPr>
    </w:p>
    <w:p w14:paraId="573574FD" w14:textId="77777777" w:rsidR="00647E06" w:rsidRPr="00D1299D" w:rsidRDefault="00D1299D" w:rsidP="00D1299D">
      <w:pPr>
        <w:pStyle w:val="Heading2"/>
        <w:spacing w:line="360" w:lineRule="auto"/>
        <w:rPr>
          <w:color w:val="auto"/>
        </w:rPr>
      </w:pPr>
      <w:bookmarkStart w:id="53" w:name="spatial-coverage"/>
      <w:bookmarkEnd w:id="53"/>
      <w:r w:rsidRPr="00D1299D">
        <w:rPr>
          <w:color w:val="auto"/>
        </w:rPr>
        <w:lastRenderedPageBreak/>
        <w:t>Spatial coverage</w:t>
      </w:r>
    </w:p>
    <w:p w14:paraId="38D5F709" w14:textId="77777777" w:rsidR="00647E06" w:rsidRDefault="00D1299D" w:rsidP="00D1299D">
      <w:pPr>
        <w:pStyle w:val="Heading3"/>
        <w:spacing w:line="360" w:lineRule="auto"/>
        <w:rPr>
          <w:color w:val="auto"/>
        </w:rPr>
      </w:pPr>
      <w:bookmarkStart w:id="54" w:name="bounding-box-for-covered-area"/>
      <w:bookmarkEnd w:id="54"/>
      <w:r w:rsidRPr="00D1299D">
        <w:rPr>
          <w:color w:val="auto"/>
        </w:rPr>
        <w:t>Bounding box for covered area</w:t>
      </w:r>
    </w:p>
    <w:p w14:paraId="0372E80B" w14:textId="77777777" w:rsidR="00E21453" w:rsidRPr="00E21453" w:rsidRDefault="00D922D6" w:rsidP="00E21453">
      <w:r w:rsidRPr="00D922D6">
        <w:t>36°52'12"N and 37°15'36"N Latitude; 3°41'24"W and 2°33'36"W Longitude</w:t>
      </w:r>
    </w:p>
    <w:p w14:paraId="6A3CA451" w14:textId="77777777" w:rsidR="00647E06" w:rsidRPr="00D1299D" w:rsidRDefault="00D1299D" w:rsidP="00D1299D">
      <w:pPr>
        <w:pStyle w:val="Heading2"/>
        <w:spacing w:line="360" w:lineRule="auto"/>
        <w:rPr>
          <w:color w:val="auto"/>
        </w:rPr>
      </w:pPr>
      <w:bookmarkStart w:id="55" w:name="temporal-coverage"/>
      <w:bookmarkEnd w:id="55"/>
      <w:r w:rsidRPr="00D1299D">
        <w:rPr>
          <w:color w:val="auto"/>
        </w:rPr>
        <w:t>Temporal coverage</w:t>
      </w:r>
    </w:p>
    <w:p w14:paraId="3378ABB7" w14:textId="77777777" w:rsidR="00647E06" w:rsidRPr="00D1299D" w:rsidRDefault="00D1299D" w:rsidP="00D1299D">
      <w:pPr>
        <w:spacing w:line="360" w:lineRule="auto"/>
      </w:pPr>
      <w:r w:rsidRPr="00D1299D">
        <w:t xml:space="preserve">Observations in the collection included in this datapaer date from </w:t>
      </w:r>
      <w:commentRangeStart w:id="56"/>
      <w:r w:rsidRPr="00D1299D">
        <w:t>November 2007 to April 2015 (Figure 4).</w:t>
      </w:r>
      <w:commentRangeEnd w:id="56"/>
      <w:r w:rsidR="005A6DD7">
        <w:rPr>
          <w:rStyle w:val="Refdecomentario"/>
        </w:rPr>
        <w:commentReference w:id="56"/>
      </w:r>
    </w:p>
    <w:p w14:paraId="376061B9" w14:textId="77777777" w:rsidR="00045BD1" w:rsidRDefault="00045BD1" w:rsidP="00D922D6">
      <w:pPr>
        <w:rPr>
          <w:i/>
        </w:rPr>
      </w:pPr>
      <w:r>
        <w:rPr>
          <w:i/>
          <w:noProof/>
          <w:lang w:val="es-ES" w:eastAsia="es-ES"/>
        </w:rPr>
        <w:drawing>
          <wp:inline distT="0" distB="0" distL="0" distR="0" wp14:anchorId="2B029E83" wp14:editId="1E87D2BF">
            <wp:extent cx="5612130" cy="4810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time_records.tiff"/>
                    <pic:cNvPicPr/>
                  </pic:nvPicPr>
                  <pic:blipFill>
                    <a:blip r:embed="rId11">
                      <a:extLst>
                        <a:ext uri="{28A0092B-C50C-407E-A947-70E740481C1C}">
                          <a14:useLocalDpi xmlns:a14="http://schemas.microsoft.com/office/drawing/2010/main" val="0"/>
                        </a:ext>
                      </a:extLst>
                    </a:blip>
                    <a:stretch>
                      <a:fillRect/>
                    </a:stretch>
                  </pic:blipFill>
                  <pic:spPr>
                    <a:xfrm>
                      <a:off x="0" y="0"/>
                      <a:ext cx="5612130" cy="4810125"/>
                    </a:xfrm>
                    <a:prstGeom prst="rect">
                      <a:avLst/>
                    </a:prstGeom>
                  </pic:spPr>
                </pic:pic>
              </a:graphicData>
            </a:graphic>
          </wp:inline>
        </w:drawing>
      </w:r>
    </w:p>
    <w:p w14:paraId="0791D2AC" w14:textId="77777777" w:rsidR="00647E06" w:rsidRDefault="00D1299D" w:rsidP="00D922D6">
      <w:pPr>
        <w:rPr>
          <w:i/>
        </w:rPr>
      </w:pPr>
      <w:r w:rsidRPr="00D1299D">
        <w:rPr>
          <w:i/>
        </w:rPr>
        <w:t>Figure 4: Temporal coverage of the dataset. For each taxon (y-axis) the temporal coverage is showed including a point. Point size is proportional to monthly records of each taxon.</w:t>
      </w:r>
    </w:p>
    <w:p w14:paraId="004BC982" w14:textId="77777777" w:rsidR="00D922D6" w:rsidRPr="00D1299D" w:rsidRDefault="00D922D6" w:rsidP="00D922D6"/>
    <w:p w14:paraId="767E3C77" w14:textId="77777777" w:rsidR="00647E06" w:rsidRPr="00D1299D" w:rsidRDefault="00D1299D" w:rsidP="00D1299D">
      <w:pPr>
        <w:pStyle w:val="Heading2"/>
        <w:spacing w:line="360" w:lineRule="auto"/>
        <w:rPr>
          <w:color w:val="auto"/>
        </w:rPr>
      </w:pPr>
      <w:bookmarkStart w:id="57" w:name="collection-name"/>
      <w:bookmarkEnd w:id="57"/>
      <w:r w:rsidRPr="00D1299D">
        <w:rPr>
          <w:color w:val="auto"/>
        </w:rPr>
        <w:lastRenderedPageBreak/>
        <w:t>Collection name</w:t>
      </w:r>
    </w:p>
    <w:p w14:paraId="63E2A2EE" w14:textId="77777777" w:rsidR="00647E06" w:rsidRPr="00D1299D" w:rsidRDefault="00D1299D" w:rsidP="00D1299D">
      <w:pPr>
        <w:spacing w:line="360" w:lineRule="auto"/>
      </w:pPr>
      <w:r w:rsidRPr="00D1299D">
        <w:t>Dataset of Passerine bird communities in a mediterranean high mountain (Sierra Nevada, Spain)</w:t>
      </w:r>
    </w:p>
    <w:p w14:paraId="08917CE0" w14:textId="77777777" w:rsidR="00647E06" w:rsidRPr="00D1299D" w:rsidRDefault="00D1299D" w:rsidP="00D1299D">
      <w:pPr>
        <w:pStyle w:val="Heading2"/>
        <w:spacing w:line="360" w:lineRule="auto"/>
        <w:rPr>
          <w:color w:val="auto"/>
        </w:rPr>
      </w:pPr>
      <w:bookmarkStart w:id="58" w:name="collection-identifier"/>
      <w:bookmarkEnd w:id="58"/>
      <w:r w:rsidRPr="00D1299D">
        <w:rPr>
          <w:color w:val="auto"/>
        </w:rPr>
        <w:t>Collection identifier</w:t>
      </w:r>
    </w:p>
    <w:p w14:paraId="50704CE1" w14:textId="77777777" w:rsidR="00647E06" w:rsidRPr="00045BD1" w:rsidRDefault="00D1299D" w:rsidP="00D1299D">
      <w:pPr>
        <w:spacing w:line="360" w:lineRule="auto"/>
        <w:rPr>
          <w:color w:val="FF0000"/>
        </w:rPr>
      </w:pPr>
      <w:r w:rsidRPr="00045BD1">
        <w:rPr>
          <w:color w:val="FF0000"/>
          <w:highlight w:val="yellow"/>
        </w:rPr>
        <w:t>http://www.gbif.es</w:t>
      </w:r>
      <w:proofErr w:type="gramStart"/>
      <w:r w:rsidRPr="00045BD1">
        <w:rPr>
          <w:color w:val="FF0000"/>
          <w:highlight w:val="yellow"/>
        </w:rPr>
        <w:t>:8080</w:t>
      </w:r>
      <w:proofErr w:type="gramEnd"/>
      <w:r w:rsidRPr="00045BD1">
        <w:rPr>
          <w:color w:val="FF0000"/>
          <w:highlight w:val="yellow"/>
        </w:rPr>
        <w:t>/ipt/resource.do?r=</w:t>
      </w:r>
      <w:r w:rsidR="00D922D6" w:rsidRPr="00045BD1">
        <w:rPr>
          <w:color w:val="FF0000"/>
          <w:highlight w:val="yellow"/>
        </w:rPr>
        <w:t>XXXX</w:t>
      </w:r>
    </w:p>
    <w:p w14:paraId="7F4233B8" w14:textId="77777777" w:rsidR="00647E06" w:rsidRPr="00D1299D" w:rsidRDefault="00D1299D" w:rsidP="00D1299D">
      <w:pPr>
        <w:pStyle w:val="Heading2"/>
        <w:spacing w:line="360" w:lineRule="auto"/>
        <w:rPr>
          <w:color w:val="auto"/>
        </w:rPr>
      </w:pPr>
      <w:bookmarkStart w:id="59" w:name="methods"/>
      <w:bookmarkEnd w:id="59"/>
      <w:r w:rsidRPr="00D1299D">
        <w:rPr>
          <w:color w:val="auto"/>
        </w:rPr>
        <w:t>Methods</w:t>
      </w:r>
    </w:p>
    <w:p w14:paraId="29C70DD6" w14:textId="77777777" w:rsidR="00647E06" w:rsidRPr="00D1299D" w:rsidRDefault="00D1299D" w:rsidP="00D1299D">
      <w:pPr>
        <w:pStyle w:val="Heading3"/>
        <w:spacing w:line="360" w:lineRule="auto"/>
        <w:rPr>
          <w:color w:val="auto"/>
        </w:rPr>
      </w:pPr>
      <w:bookmarkStart w:id="60" w:name="study-extent-description"/>
      <w:bookmarkEnd w:id="60"/>
      <w:r w:rsidRPr="00D1299D">
        <w:rPr>
          <w:color w:val="auto"/>
        </w:rPr>
        <w:t>Study extent description</w:t>
      </w:r>
    </w:p>
    <w:p w14:paraId="546A851C" w14:textId="58E72EC7" w:rsidR="00D922D6" w:rsidRDefault="00D1299D" w:rsidP="00D1299D">
      <w:pPr>
        <w:spacing w:line="360" w:lineRule="auto"/>
      </w:pPr>
      <w:r w:rsidRPr="00D1299D">
        <w:t xml:space="preserve">This dataset covers three representative habitats within Sierra Nevada mountain range: </w:t>
      </w:r>
      <w:r w:rsidRPr="00E11BDC">
        <w:rPr>
          <w:i/>
        </w:rPr>
        <w:t>forest</w:t>
      </w:r>
      <w:r w:rsidR="002C2667">
        <w:t xml:space="preserve"> (Pyrenean oak stands),</w:t>
      </w:r>
      <w:r w:rsidRPr="00D1299D">
        <w:t xml:space="preserve"> </w:t>
      </w:r>
      <w:r w:rsidRPr="00E11BDC">
        <w:rPr>
          <w:i/>
        </w:rPr>
        <w:t xml:space="preserve">shrub </w:t>
      </w:r>
      <w:r w:rsidRPr="00D1299D">
        <w:t xml:space="preserve">(thorny thickets on the edge of the forest as well as common juniper and Spanish juniper areas) and </w:t>
      </w:r>
      <w:r w:rsidRPr="002C2667">
        <w:rPr>
          <w:i/>
        </w:rPr>
        <w:t>summit environments</w:t>
      </w:r>
      <w:r w:rsidRPr="00D1299D">
        <w:t>. These ecosystems were selected based on criteria of singularity and ecological functionality in the context of Sierra Nevada (Barea-Azcón et al. 2014, 2014).</w:t>
      </w:r>
    </w:p>
    <w:p w14:paraId="1581701F" w14:textId="1AD12DEE" w:rsidR="00D922D6" w:rsidRPr="00045BD1" w:rsidRDefault="00045BD1" w:rsidP="00D1299D">
      <w:pPr>
        <w:spacing w:line="360" w:lineRule="auto"/>
        <w:rPr>
          <w:color w:val="FF0000"/>
        </w:rPr>
      </w:pPr>
      <w:proofErr w:type="spellStart"/>
      <w:r w:rsidRPr="00045BD1">
        <w:rPr>
          <w:color w:val="FF0000"/>
          <w:highlight w:val="yellow"/>
        </w:rPr>
        <w:t>Falta</w:t>
      </w:r>
      <w:proofErr w:type="spellEnd"/>
      <w:r w:rsidRPr="00045BD1">
        <w:rPr>
          <w:color w:val="FF0000"/>
          <w:highlight w:val="yellow"/>
        </w:rPr>
        <w:t xml:space="preserve"> </w:t>
      </w:r>
      <w:proofErr w:type="spellStart"/>
      <w:r w:rsidRPr="00045BD1">
        <w:rPr>
          <w:color w:val="FF0000"/>
          <w:highlight w:val="yellow"/>
        </w:rPr>
        <w:t>incluir</w:t>
      </w:r>
      <w:proofErr w:type="spellEnd"/>
      <w:r w:rsidRPr="00045BD1">
        <w:rPr>
          <w:color w:val="FF0000"/>
          <w:highlight w:val="yellow"/>
        </w:rPr>
        <w:t xml:space="preserve"> </w:t>
      </w:r>
      <w:proofErr w:type="spellStart"/>
      <w:r w:rsidRPr="00045BD1">
        <w:rPr>
          <w:color w:val="FF0000"/>
          <w:highlight w:val="yellow"/>
        </w:rPr>
        <w:t>una</w:t>
      </w:r>
      <w:proofErr w:type="spellEnd"/>
      <w:r w:rsidRPr="00045BD1">
        <w:rPr>
          <w:color w:val="FF0000"/>
          <w:highlight w:val="yellow"/>
        </w:rPr>
        <w:t xml:space="preserve"> </w:t>
      </w:r>
      <w:proofErr w:type="spellStart"/>
      <w:r w:rsidRPr="00045BD1">
        <w:rPr>
          <w:color w:val="FF0000"/>
          <w:highlight w:val="yellow"/>
        </w:rPr>
        <w:t>descripción</w:t>
      </w:r>
      <w:proofErr w:type="spellEnd"/>
      <w:r w:rsidRPr="00045BD1">
        <w:rPr>
          <w:color w:val="FF0000"/>
          <w:highlight w:val="yellow"/>
        </w:rPr>
        <w:t xml:space="preserve"> </w:t>
      </w:r>
      <w:proofErr w:type="gramStart"/>
      <w:r w:rsidRPr="00045BD1">
        <w:rPr>
          <w:color w:val="FF0000"/>
          <w:highlight w:val="yellow"/>
        </w:rPr>
        <w:t>de  los</w:t>
      </w:r>
      <w:proofErr w:type="gramEnd"/>
      <w:r w:rsidRPr="00045BD1">
        <w:rPr>
          <w:color w:val="FF0000"/>
          <w:highlight w:val="yellow"/>
        </w:rPr>
        <w:t xml:space="preserve"> </w:t>
      </w:r>
      <w:proofErr w:type="spellStart"/>
      <w:r w:rsidRPr="00045BD1">
        <w:rPr>
          <w:color w:val="FF0000"/>
          <w:highlight w:val="yellow"/>
        </w:rPr>
        <w:t>tres</w:t>
      </w:r>
      <w:proofErr w:type="spellEnd"/>
      <w:r w:rsidRPr="00045BD1">
        <w:rPr>
          <w:color w:val="FF0000"/>
          <w:highlight w:val="yellow"/>
        </w:rPr>
        <w:t xml:space="preserve"> </w:t>
      </w:r>
      <w:proofErr w:type="spellStart"/>
      <w:r w:rsidRPr="00045BD1">
        <w:rPr>
          <w:color w:val="FF0000"/>
          <w:highlight w:val="yellow"/>
        </w:rPr>
        <w:t>tipos</w:t>
      </w:r>
      <w:proofErr w:type="spellEnd"/>
      <w:r w:rsidRPr="00045BD1">
        <w:rPr>
          <w:color w:val="FF0000"/>
          <w:highlight w:val="yellow"/>
        </w:rPr>
        <w:t xml:space="preserve"> de </w:t>
      </w:r>
      <w:proofErr w:type="spellStart"/>
      <w:r w:rsidRPr="00045BD1">
        <w:rPr>
          <w:color w:val="FF0000"/>
          <w:highlight w:val="yellow"/>
        </w:rPr>
        <w:t>ecosistemas</w:t>
      </w:r>
      <w:proofErr w:type="spellEnd"/>
      <w:r w:rsidRPr="00045BD1">
        <w:rPr>
          <w:color w:val="FF0000"/>
          <w:highlight w:val="yellow"/>
        </w:rPr>
        <w:t xml:space="preserve"> </w:t>
      </w:r>
      <w:proofErr w:type="spellStart"/>
      <w:r w:rsidRPr="00045BD1">
        <w:rPr>
          <w:color w:val="FF0000"/>
          <w:highlight w:val="yellow"/>
        </w:rPr>
        <w:t>muestreados</w:t>
      </w:r>
      <w:proofErr w:type="spellEnd"/>
      <w:r w:rsidRPr="00045BD1">
        <w:rPr>
          <w:color w:val="FF0000"/>
          <w:highlight w:val="yellow"/>
        </w:rPr>
        <w:t xml:space="preserve">. </w:t>
      </w:r>
      <w:r w:rsidR="001B7323">
        <w:rPr>
          <w:color w:val="FF0000"/>
        </w:rPr>
        <w:t xml:space="preserve">JOSE </w:t>
      </w:r>
    </w:p>
    <w:p w14:paraId="21B70CC9" w14:textId="77777777" w:rsidR="00647E06" w:rsidRPr="00D1299D" w:rsidRDefault="00D1299D" w:rsidP="00D1299D">
      <w:pPr>
        <w:pStyle w:val="Heading3"/>
        <w:spacing w:line="360" w:lineRule="auto"/>
        <w:rPr>
          <w:color w:val="auto"/>
        </w:rPr>
      </w:pPr>
      <w:bookmarkStart w:id="61" w:name="sampling-description"/>
      <w:bookmarkEnd w:id="61"/>
      <w:r w:rsidRPr="00D1299D">
        <w:rPr>
          <w:color w:val="auto"/>
        </w:rPr>
        <w:t>Sampling description</w:t>
      </w:r>
    </w:p>
    <w:p w14:paraId="0672455A" w14:textId="77777777" w:rsidR="00647E06" w:rsidRPr="00D1299D" w:rsidRDefault="00D1299D" w:rsidP="00D1299D">
      <w:pPr>
        <w:spacing w:line="360" w:lineRule="auto"/>
      </w:pPr>
      <w:r w:rsidRPr="00D1299D">
        <w:t>Sampling procedure was the line-transect method (Verner, 1985), with a bandwidth of 50 m, 25 m on each side of the line (Barea-Azcón et al 2012, 2014). A total of 16 transect were sampled with lengths ranged from 1.9 to 3 km (Table 2). Sight and sound records within the sample area were accepted as contacts. All transects were sampled in the early morning, under appropriate climatic conditions. The observer walks at a constant speed of 2 to 4 km/h.</w:t>
      </w:r>
    </w:p>
    <w:p w14:paraId="68DB485D" w14:textId="77777777" w:rsidR="00647E06" w:rsidRPr="00D1299D" w:rsidRDefault="00D1299D" w:rsidP="00D1299D">
      <w:pPr>
        <w:spacing w:line="360" w:lineRule="auto"/>
      </w:pPr>
      <w:r w:rsidRPr="00D1299D">
        <w:t>Field data were recorded by a PDA-based system. For this purpose forms were created with Open Data Kit software (http://opendatakit.org) (Anokwa et al. 2009, Hartung et al. 2010). A video with an example of the sequence created to recorded field data is available at https://www.youtube.com/watch</w:t>
      </w:r>
      <w:proofErr w:type="gramStart"/>
      <w:r w:rsidRPr="00D1299D">
        <w:t>?v</w:t>
      </w:r>
      <w:proofErr w:type="gramEnd"/>
      <w:r w:rsidRPr="00D1299D">
        <w:t>=tFyG2SvaNvA.</w:t>
      </w: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841"/>
        <w:gridCol w:w="902"/>
        <w:gridCol w:w="1125"/>
        <w:gridCol w:w="973"/>
        <w:gridCol w:w="1090"/>
        <w:gridCol w:w="1346"/>
        <w:gridCol w:w="1095"/>
      </w:tblGrid>
      <w:tr w:rsidR="00131FED" w:rsidRPr="00D922D6" w14:paraId="7C2FF4CC" w14:textId="77777777" w:rsidTr="00131FED">
        <w:tc>
          <w:tcPr>
            <w:tcW w:w="940" w:type="pct"/>
            <w:vAlign w:val="center"/>
          </w:tcPr>
          <w:p w14:paraId="3F73FA3E" w14:textId="77777777" w:rsidR="00131FED" w:rsidRPr="00131FED" w:rsidRDefault="00131FED" w:rsidP="00131FED">
            <w:pPr>
              <w:pStyle w:val="Compact"/>
              <w:jc w:val="center"/>
              <w:rPr>
                <w:b/>
                <w:i/>
                <w:sz w:val="20"/>
                <w:szCs w:val="20"/>
              </w:rPr>
            </w:pPr>
            <w:r w:rsidRPr="00131FED">
              <w:rPr>
                <w:b/>
                <w:i/>
                <w:sz w:val="20"/>
                <w:szCs w:val="20"/>
              </w:rPr>
              <w:lastRenderedPageBreak/>
              <w:t>Transect name</w:t>
            </w:r>
          </w:p>
        </w:tc>
        <w:tc>
          <w:tcPr>
            <w:tcW w:w="452" w:type="pct"/>
            <w:vAlign w:val="center"/>
          </w:tcPr>
          <w:p w14:paraId="5F53E9EC" w14:textId="77777777" w:rsidR="00131FED" w:rsidRPr="00131FED" w:rsidRDefault="00131FED" w:rsidP="00131FED">
            <w:pPr>
              <w:pStyle w:val="Compact"/>
              <w:jc w:val="center"/>
              <w:rPr>
                <w:b/>
                <w:i/>
                <w:sz w:val="20"/>
                <w:szCs w:val="20"/>
              </w:rPr>
            </w:pPr>
            <w:r w:rsidRPr="00131FED">
              <w:rPr>
                <w:b/>
                <w:i/>
                <w:sz w:val="20"/>
                <w:szCs w:val="20"/>
              </w:rPr>
              <w:t>Length (m)</w:t>
            </w:r>
          </w:p>
        </w:tc>
        <w:tc>
          <w:tcPr>
            <w:tcW w:w="487" w:type="pct"/>
            <w:vAlign w:val="center"/>
          </w:tcPr>
          <w:p w14:paraId="3141F4ED" w14:textId="77777777" w:rsidR="00131FED" w:rsidRPr="00131FED" w:rsidRDefault="00131FED" w:rsidP="00131FED">
            <w:pPr>
              <w:pStyle w:val="Compact"/>
              <w:jc w:val="center"/>
              <w:rPr>
                <w:b/>
                <w:i/>
                <w:sz w:val="20"/>
                <w:szCs w:val="20"/>
              </w:rPr>
            </w:pPr>
            <w:r w:rsidRPr="00131FED">
              <w:rPr>
                <w:b/>
                <w:i/>
                <w:sz w:val="20"/>
                <w:szCs w:val="20"/>
              </w:rPr>
              <w:t>Habitat type</w:t>
            </w:r>
          </w:p>
        </w:tc>
        <w:tc>
          <w:tcPr>
            <w:tcW w:w="626" w:type="pct"/>
            <w:vAlign w:val="center"/>
          </w:tcPr>
          <w:p w14:paraId="4A5DFB0B" w14:textId="77777777" w:rsidR="00131FED" w:rsidRPr="00131FED" w:rsidRDefault="00131FED" w:rsidP="00131FED">
            <w:pPr>
              <w:pStyle w:val="Compact"/>
              <w:jc w:val="center"/>
              <w:rPr>
                <w:b/>
                <w:i/>
                <w:sz w:val="20"/>
                <w:szCs w:val="20"/>
              </w:rPr>
            </w:pPr>
            <w:r w:rsidRPr="00131FED">
              <w:rPr>
                <w:b/>
                <w:i/>
                <w:sz w:val="20"/>
                <w:szCs w:val="20"/>
              </w:rPr>
              <w:t>Longitude</w:t>
            </w:r>
          </w:p>
        </w:tc>
        <w:tc>
          <w:tcPr>
            <w:tcW w:w="547" w:type="pct"/>
            <w:vAlign w:val="center"/>
          </w:tcPr>
          <w:p w14:paraId="1274B1C3" w14:textId="77777777" w:rsidR="00131FED" w:rsidRPr="00131FED" w:rsidRDefault="00131FED" w:rsidP="00131FED">
            <w:pPr>
              <w:pStyle w:val="Compact"/>
              <w:jc w:val="center"/>
              <w:rPr>
                <w:b/>
                <w:i/>
                <w:sz w:val="20"/>
                <w:szCs w:val="20"/>
              </w:rPr>
            </w:pPr>
            <w:r w:rsidRPr="00131FED">
              <w:rPr>
                <w:b/>
                <w:i/>
                <w:sz w:val="20"/>
                <w:szCs w:val="20"/>
              </w:rPr>
              <w:t>Latitude</w:t>
            </w:r>
          </w:p>
        </w:tc>
        <w:tc>
          <w:tcPr>
            <w:tcW w:w="620" w:type="pct"/>
            <w:vAlign w:val="center"/>
          </w:tcPr>
          <w:p w14:paraId="21D4345F" w14:textId="77777777" w:rsidR="00131FED" w:rsidRPr="00131FED" w:rsidRDefault="00131FED" w:rsidP="00131FED">
            <w:pPr>
              <w:pStyle w:val="Compact"/>
              <w:jc w:val="center"/>
              <w:rPr>
                <w:b/>
                <w:i/>
                <w:sz w:val="20"/>
                <w:szCs w:val="20"/>
              </w:rPr>
            </w:pPr>
            <w:r w:rsidRPr="00131FED">
              <w:rPr>
                <w:b/>
                <w:i/>
                <w:sz w:val="20"/>
                <w:szCs w:val="20"/>
              </w:rPr>
              <w:t>Province</w:t>
            </w:r>
          </w:p>
        </w:tc>
        <w:tc>
          <w:tcPr>
            <w:tcW w:w="711" w:type="pct"/>
            <w:vAlign w:val="center"/>
          </w:tcPr>
          <w:p w14:paraId="64E9F2A2" w14:textId="77777777" w:rsidR="00131FED" w:rsidRPr="00131FED" w:rsidRDefault="00131FED" w:rsidP="00131FED">
            <w:pPr>
              <w:pStyle w:val="Compact"/>
              <w:jc w:val="center"/>
              <w:rPr>
                <w:b/>
                <w:i/>
                <w:sz w:val="20"/>
                <w:szCs w:val="20"/>
              </w:rPr>
            </w:pPr>
            <w:r w:rsidRPr="00131FED">
              <w:rPr>
                <w:b/>
                <w:i/>
                <w:sz w:val="20"/>
                <w:szCs w:val="20"/>
              </w:rPr>
              <w:t>Municipality</w:t>
            </w:r>
          </w:p>
        </w:tc>
        <w:tc>
          <w:tcPr>
            <w:tcW w:w="616" w:type="pct"/>
            <w:vAlign w:val="center"/>
          </w:tcPr>
          <w:p w14:paraId="7E0E0DAF" w14:textId="77777777" w:rsidR="00131FED" w:rsidRPr="00131FED" w:rsidRDefault="00131FED" w:rsidP="00131FED">
            <w:pPr>
              <w:pStyle w:val="Compact"/>
              <w:jc w:val="center"/>
              <w:rPr>
                <w:b/>
                <w:i/>
                <w:sz w:val="20"/>
                <w:szCs w:val="20"/>
              </w:rPr>
            </w:pPr>
            <w:r w:rsidRPr="00131FED">
              <w:rPr>
                <w:b/>
                <w:i/>
                <w:sz w:val="20"/>
                <w:szCs w:val="20"/>
              </w:rPr>
              <w:t>Elevation</w:t>
            </w:r>
          </w:p>
        </w:tc>
      </w:tr>
      <w:tr w:rsidR="00131FED" w:rsidRPr="00D922D6" w14:paraId="60731132" w14:textId="77777777" w:rsidTr="00131FED">
        <w:tc>
          <w:tcPr>
            <w:tcW w:w="940" w:type="pct"/>
            <w:vAlign w:val="center"/>
          </w:tcPr>
          <w:p w14:paraId="56CF2A9F" w14:textId="77777777" w:rsidR="00131FED" w:rsidRPr="00D922D6" w:rsidRDefault="00131FED" w:rsidP="00131FED">
            <w:pPr>
              <w:pStyle w:val="Compact"/>
              <w:jc w:val="center"/>
              <w:rPr>
                <w:sz w:val="20"/>
                <w:szCs w:val="20"/>
              </w:rPr>
            </w:pPr>
            <w:proofErr w:type="spellStart"/>
            <w:r w:rsidRPr="00D922D6">
              <w:rPr>
                <w:sz w:val="20"/>
                <w:szCs w:val="20"/>
              </w:rPr>
              <w:t>Robledal</w:t>
            </w:r>
            <w:proofErr w:type="spellEnd"/>
            <w:r w:rsidRPr="00D922D6">
              <w:rPr>
                <w:sz w:val="20"/>
                <w:szCs w:val="20"/>
              </w:rPr>
              <w:t xml:space="preserve"> de Cáñar</w:t>
            </w:r>
          </w:p>
        </w:tc>
        <w:tc>
          <w:tcPr>
            <w:tcW w:w="452" w:type="pct"/>
            <w:vAlign w:val="center"/>
          </w:tcPr>
          <w:p w14:paraId="64A300FB" w14:textId="77777777" w:rsidR="00131FED" w:rsidRPr="00D922D6" w:rsidRDefault="00131FED" w:rsidP="00131FED">
            <w:pPr>
              <w:pStyle w:val="Compact"/>
              <w:jc w:val="center"/>
              <w:rPr>
                <w:sz w:val="20"/>
                <w:szCs w:val="20"/>
              </w:rPr>
            </w:pPr>
            <w:r>
              <w:rPr>
                <w:sz w:val="20"/>
                <w:szCs w:val="20"/>
              </w:rPr>
              <w:t>2556</w:t>
            </w:r>
          </w:p>
        </w:tc>
        <w:tc>
          <w:tcPr>
            <w:tcW w:w="487" w:type="pct"/>
            <w:vAlign w:val="center"/>
          </w:tcPr>
          <w:p w14:paraId="5C699A9D"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5A5D556C" w14:textId="77777777" w:rsidR="00131FED" w:rsidRPr="00D922D6" w:rsidRDefault="00131FED" w:rsidP="00131FED">
            <w:pPr>
              <w:pStyle w:val="Compact"/>
              <w:jc w:val="center"/>
              <w:rPr>
                <w:sz w:val="20"/>
                <w:szCs w:val="20"/>
              </w:rPr>
            </w:pPr>
            <w:r>
              <w:rPr>
                <w:sz w:val="20"/>
                <w:szCs w:val="20"/>
              </w:rPr>
              <w:t>-3.4292</w:t>
            </w:r>
          </w:p>
        </w:tc>
        <w:tc>
          <w:tcPr>
            <w:tcW w:w="547" w:type="pct"/>
            <w:vAlign w:val="center"/>
          </w:tcPr>
          <w:p w14:paraId="49A2E8A6" w14:textId="77777777" w:rsidR="00131FED" w:rsidRPr="00D922D6" w:rsidRDefault="00131FED" w:rsidP="00131FED">
            <w:pPr>
              <w:pStyle w:val="Compact"/>
              <w:jc w:val="center"/>
              <w:rPr>
                <w:sz w:val="20"/>
                <w:szCs w:val="20"/>
              </w:rPr>
            </w:pPr>
            <w:r w:rsidRPr="00D922D6">
              <w:rPr>
                <w:sz w:val="20"/>
                <w:szCs w:val="20"/>
              </w:rPr>
              <w:t>36.9532</w:t>
            </w:r>
          </w:p>
        </w:tc>
        <w:tc>
          <w:tcPr>
            <w:tcW w:w="620" w:type="pct"/>
            <w:vAlign w:val="center"/>
          </w:tcPr>
          <w:p w14:paraId="09C40F09"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18180DF" w14:textId="77777777" w:rsidR="00131FED" w:rsidRPr="00D922D6" w:rsidRDefault="00131FED" w:rsidP="00131FED">
            <w:pPr>
              <w:pStyle w:val="Compact"/>
              <w:jc w:val="center"/>
              <w:rPr>
                <w:sz w:val="20"/>
                <w:szCs w:val="20"/>
              </w:rPr>
            </w:pPr>
            <w:r w:rsidRPr="00D922D6">
              <w:rPr>
                <w:sz w:val="20"/>
                <w:szCs w:val="20"/>
              </w:rPr>
              <w:t>Cáñar</w:t>
            </w:r>
          </w:p>
        </w:tc>
        <w:tc>
          <w:tcPr>
            <w:tcW w:w="616" w:type="pct"/>
            <w:vAlign w:val="center"/>
          </w:tcPr>
          <w:p w14:paraId="2039B21F" w14:textId="77777777" w:rsidR="00131FED" w:rsidRPr="00D922D6" w:rsidRDefault="00131FED" w:rsidP="00131FED">
            <w:pPr>
              <w:pStyle w:val="Compact"/>
              <w:jc w:val="center"/>
              <w:rPr>
                <w:sz w:val="20"/>
                <w:szCs w:val="20"/>
              </w:rPr>
            </w:pPr>
            <w:r w:rsidRPr="00D922D6">
              <w:rPr>
                <w:sz w:val="20"/>
                <w:szCs w:val="20"/>
              </w:rPr>
              <w:t>1736</w:t>
            </w:r>
          </w:p>
        </w:tc>
      </w:tr>
      <w:tr w:rsidR="00131FED" w:rsidRPr="00D922D6" w14:paraId="597B0AB7" w14:textId="77777777" w:rsidTr="00131FED">
        <w:tc>
          <w:tcPr>
            <w:tcW w:w="940" w:type="pct"/>
            <w:vAlign w:val="center"/>
          </w:tcPr>
          <w:p w14:paraId="3967A55F"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del Río Dúrcal</w:t>
            </w:r>
          </w:p>
        </w:tc>
        <w:tc>
          <w:tcPr>
            <w:tcW w:w="452" w:type="pct"/>
            <w:vAlign w:val="center"/>
          </w:tcPr>
          <w:p w14:paraId="5840112A" w14:textId="77777777" w:rsidR="00131FED" w:rsidRPr="00D922D6" w:rsidRDefault="00131FED" w:rsidP="00131FED">
            <w:pPr>
              <w:pStyle w:val="Compact"/>
              <w:jc w:val="center"/>
              <w:rPr>
                <w:sz w:val="20"/>
                <w:szCs w:val="20"/>
              </w:rPr>
            </w:pPr>
            <w:r w:rsidRPr="00D922D6">
              <w:rPr>
                <w:sz w:val="20"/>
                <w:szCs w:val="20"/>
              </w:rPr>
              <w:t>3292</w:t>
            </w:r>
          </w:p>
        </w:tc>
        <w:tc>
          <w:tcPr>
            <w:tcW w:w="487" w:type="pct"/>
            <w:vAlign w:val="center"/>
          </w:tcPr>
          <w:p w14:paraId="2CDF686D"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11B5F438" w14:textId="77777777" w:rsidR="00131FED" w:rsidRPr="00D922D6" w:rsidRDefault="00131FED" w:rsidP="00131FED">
            <w:pPr>
              <w:pStyle w:val="Compact"/>
              <w:jc w:val="center"/>
              <w:rPr>
                <w:sz w:val="20"/>
                <w:szCs w:val="20"/>
              </w:rPr>
            </w:pPr>
            <w:r>
              <w:rPr>
                <w:sz w:val="20"/>
                <w:szCs w:val="20"/>
              </w:rPr>
              <w:t>-3.4825</w:t>
            </w:r>
          </w:p>
        </w:tc>
        <w:tc>
          <w:tcPr>
            <w:tcW w:w="547" w:type="pct"/>
            <w:vAlign w:val="center"/>
          </w:tcPr>
          <w:p w14:paraId="0C66BAEC" w14:textId="77777777" w:rsidR="00131FED" w:rsidRPr="00D922D6" w:rsidRDefault="00131FED" w:rsidP="00131FED">
            <w:pPr>
              <w:pStyle w:val="Compact"/>
              <w:jc w:val="center"/>
              <w:rPr>
                <w:sz w:val="20"/>
                <w:szCs w:val="20"/>
              </w:rPr>
            </w:pPr>
            <w:r w:rsidRPr="00D922D6">
              <w:rPr>
                <w:sz w:val="20"/>
                <w:szCs w:val="20"/>
              </w:rPr>
              <w:t>37.0255</w:t>
            </w:r>
          </w:p>
        </w:tc>
        <w:tc>
          <w:tcPr>
            <w:tcW w:w="620" w:type="pct"/>
            <w:vAlign w:val="center"/>
          </w:tcPr>
          <w:p w14:paraId="5C1DBA83"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B891811" w14:textId="77777777" w:rsidR="00131FED" w:rsidRPr="00D922D6" w:rsidRDefault="00131FED" w:rsidP="00131FED">
            <w:pPr>
              <w:pStyle w:val="Compact"/>
              <w:jc w:val="center"/>
              <w:rPr>
                <w:sz w:val="20"/>
                <w:szCs w:val="20"/>
              </w:rPr>
            </w:pPr>
            <w:r w:rsidRPr="00D922D6">
              <w:rPr>
                <w:sz w:val="20"/>
                <w:szCs w:val="20"/>
              </w:rPr>
              <w:t>Dúrcal</w:t>
            </w:r>
          </w:p>
        </w:tc>
        <w:tc>
          <w:tcPr>
            <w:tcW w:w="616" w:type="pct"/>
            <w:vAlign w:val="center"/>
          </w:tcPr>
          <w:p w14:paraId="556D3444" w14:textId="77777777" w:rsidR="00131FED" w:rsidRPr="00D922D6" w:rsidRDefault="00131FED" w:rsidP="00131FED">
            <w:pPr>
              <w:pStyle w:val="Compact"/>
              <w:jc w:val="center"/>
              <w:rPr>
                <w:sz w:val="20"/>
                <w:szCs w:val="20"/>
              </w:rPr>
            </w:pPr>
            <w:r w:rsidRPr="00D922D6">
              <w:rPr>
                <w:sz w:val="20"/>
                <w:szCs w:val="20"/>
              </w:rPr>
              <w:t>2033</w:t>
            </w:r>
          </w:p>
        </w:tc>
      </w:tr>
      <w:tr w:rsidR="00131FED" w:rsidRPr="00D922D6" w14:paraId="5DEBF48B" w14:textId="77777777" w:rsidTr="00131FED">
        <w:tc>
          <w:tcPr>
            <w:tcW w:w="940" w:type="pct"/>
            <w:vAlign w:val="center"/>
          </w:tcPr>
          <w:p w14:paraId="6056EB8A" w14:textId="77777777" w:rsidR="00131FED" w:rsidRPr="00D922D6" w:rsidRDefault="00131FED" w:rsidP="00131FED">
            <w:pPr>
              <w:pStyle w:val="Compact"/>
              <w:jc w:val="center"/>
              <w:rPr>
                <w:sz w:val="20"/>
                <w:szCs w:val="20"/>
              </w:rPr>
            </w:pPr>
            <w:proofErr w:type="spellStart"/>
            <w:r w:rsidRPr="00D922D6">
              <w:rPr>
                <w:sz w:val="20"/>
                <w:szCs w:val="20"/>
              </w:rPr>
              <w:t>Robledal</w:t>
            </w:r>
            <w:proofErr w:type="spellEnd"/>
            <w:r w:rsidRPr="00D922D6">
              <w:rPr>
                <w:sz w:val="20"/>
                <w:szCs w:val="20"/>
              </w:rPr>
              <w:t xml:space="preserve"> de Dílar</w:t>
            </w:r>
          </w:p>
        </w:tc>
        <w:tc>
          <w:tcPr>
            <w:tcW w:w="452" w:type="pct"/>
            <w:vAlign w:val="center"/>
          </w:tcPr>
          <w:p w14:paraId="0196FDE7" w14:textId="77777777" w:rsidR="00131FED" w:rsidRPr="00D922D6" w:rsidRDefault="00131FED" w:rsidP="00131FED">
            <w:pPr>
              <w:pStyle w:val="Compact"/>
              <w:jc w:val="center"/>
              <w:rPr>
                <w:sz w:val="20"/>
                <w:szCs w:val="20"/>
              </w:rPr>
            </w:pPr>
            <w:r>
              <w:rPr>
                <w:sz w:val="20"/>
                <w:szCs w:val="20"/>
              </w:rPr>
              <w:t>2553</w:t>
            </w:r>
          </w:p>
        </w:tc>
        <w:tc>
          <w:tcPr>
            <w:tcW w:w="487" w:type="pct"/>
            <w:vAlign w:val="center"/>
          </w:tcPr>
          <w:p w14:paraId="1897488F"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7EC74DEB" w14:textId="77777777" w:rsidR="00131FED" w:rsidRPr="00D922D6" w:rsidRDefault="00131FED" w:rsidP="00131FED">
            <w:pPr>
              <w:pStyle w:val="Compact"/>
              <w:jc w:val="center"/>
              <w:rPr>
                <w:sz w:val="20"/>
                <w:szCs w:val="20"/>
              </w:rPr>
            </w:pPr>
            <w:r w:rsidRPr="00D922D6">
              <w:rPr>
                <w:sz w:val="20"/>
                <w:szCs w:val="20"/>
              </w:rPr>
              <w:t>-3.4779</w:t>
            </w:r>
          </w:p>
        </w:tc>
        <w:tc>
          <w:tcPr>
            <w:tcW w:w="547" w:type="pct"/>
            <w:vAlign w:val="center"/>
          </w:tcPr>
          <w:p w14:paraId="3F053003" w14:textId="77777777" w:rsidR="00131FED" w:rsidRPr="00D922D6" w:rsidRDefault="00131FED" w:rsidP="00131FED">
            <w:pPr>
              <w:pStyle w:val="Compact"/>
              <w:jc w:val="center"/>
              <w:rPr>
                <w:sz w:val="20"/>
                <w:szCs w:val="20"/>
              </w:rPr>
            </w:pPr>
            <w:r>
              <w:rPr>
                <w:sz w:val="20"/>
                <w:szCs w:val="20"/>
              </w:rPr>
              <w:t>37.0582</w:t>
            </w:r>
          </w:p>
        </w:tc>
        <w:tc>
          <w:tcPr>
            <w:tcW w:w="620" w:type="pct"/>
            <w:vAlign w:val="center"/>
          </w:tcPr>
          <w:p w14:paraId="450FBA15"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07628D0D" w14:textId="77777777" w:rsidR="00131FED" w:rsidRPr="00D922D6" w:rsidRDefault="00131FED" w:rsidP="00131FED">
            <w:pPr>
              <w:pStyle w:val="Compact"/>
              <w:jc w:val="center"/>
              <w:rPr>
                <w:sz w:val="20"/>
                <w:szCs w:val="20"/>
              </w:rPr>
            </w:pPr>
            <w:r w:rsidRPr="00D922D6">
              <w:rPr>
                <w:sz w:val="20"/>
                <w:szCs w:val="20"/>
              </w:rPr>
              <w:t>Dílar</w:t>
            </w:r>
          </w:p>
        </w:tc>
        <w:tc>
          <w:tcPr>
            <w:tcW w:w="616" w:type="pct"/>
            <w:vAlign w:val="center"/>
          </w:tcPr>
          <w:p w14:paraId="6AC9E1E5" w14:textId="77777777" w:rsidR="00131FED" w:rsidRPr="00D922D6" w:rsidRDefault="00131FED" w:rsidP="00131FED">
            <w:pPr>
              <w:pStyle w:val="Compact"/>
              <w:jc w:val="center"/>
              <w:rPr>
                <w:sz w:val="20"/>
                <w:szCs w:val="20"/>
              </w:rPr>
            </w:pPr>
            <w:r w:rsidRPr="00D922D6">
              <w:rPr>
                <w:sz w:val="20"/>
                <w:szCs w:val="20"/>
              </w:rPr>
              <w:t>1605</w:t>
            </w:r>
          </w:p>
        </w:tc>
      </w:tr>
      <w:tr w:rsidR="00131FED" w:rsidRPr="00D922D6" w14:paraId="3FEDD27A" w14:textId="77777777" w:rsidTr="00131FED">
        <w:tc>
          <w:tcPr>
            <w:tcW w:w="940" w:type="pct"/>
            <w:vAlign w:val="center"/>
          </w:tcPr>
          <w:p w14:paraId="40115721" w14:textId="77777777" w:rsidR="00131FED" w:rsidRPr="00D922D6" w:rsidRDefault="00131FED" w:rsidP="00131FED">
            <w:pPr>
              <w:pStyle w:val="Compact"/>
              <w:jc w:val="center"/>
              <w:rPr>
                <w:sz w:val="20"/>
                <w:szCs w:val="20"/>
              </w:rPr>
            </w:pPr>
            <w:proofErr w:type="spellStart"/>
            <w:r w:rsidRPr="00D922D6">
              <w:rPr>
                <w:sz w:val="20"/>
                <w:szCs w:val="20"/>
              </w:rPr>
              <w:t>Collado</w:t>
            </w:r>
            <w:proofErr w:type="spellEnd"/>
            <w:r w:rsidRPr="00D922D6">
              <w:rPr>
                <w:sz w:val="20"/>
                <w:szCs w:val="20"/>
              </w:rPr>
              <w:t xml:space="preserve"> de Matas Verdes</w:t>
            </w:r>
          </w:p>
        </w:tc>
        <w:tc>
          <w:tcPr>
            <w:tcW w:w="452" w:type="pct"/>
            <w:vAlign w:val="center"/>
          </w:tcPr>
          <w:p w14:paraId="744876A2" w14:textId="77777777" w:rsidR="00131FED" w:rsidRPr="00D922D6" w:rsidRDefault="00131FED" w:rsidP="00131FED">
            <w:pPr>
              <w:pStyle w:val="Compact"/>
              <w:jc w:val="center"/>
              <w:rPr>
                <w:sz w:val="20"/>
                <w:szCs w:val="20"/>
              </w:rPr>
            </w:pPr>
            <w:r>
              <w:rPr>
                <w:sz w:val="20"/>
                <w:szCs w:val="20"/>
              </w:rPr>
              <w:t>2237</w:t>
            </w:r>
          </w:p>
        </w:tc>
        <w:tc>
          <w:tcPr>
            <w:tcW w:w="487" w:type="pct"/>
            <w:vAlign w:val="center"/>
          </w:tcPr>
          <w:p w14:paraId="1AFC2967"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56CD1455" w14:textId="77777777" w:rsidR="00131FED" w:rsidRPr="00D922D6" w:rsidRDefault="00131FED" w:rsidP="00131FED">
            <w:pPr>
              <w:pStyle w:val="Compact"/>
              <w:jc w:val="center"/>
              <w:rPr>
                <w:sz w:val="20"/>
                <w:szCs w:val="20"/>
              </w:rPr>
            </w:pPr>
            <w:r w:rsidRPr="00D922D6">
              <w:rPr>
                <w:sz w:val="20"/>
                <w:szCs w:val="20"/>
              </w:rPr>
              <w:t>-3.4470</w:t>
            </w:r>
          </w:p>
        </w:tc>
        <w:tc>
          <w:tcPr>
            <w:tcW w:w="547" w:type="pct"/>
            <w:vAlign w:val="center"/>
          </w:tcPr>
          <w:p w14:paraId="1491D866" w14:textId="77777777" w:rsidR="00131FED" w:rsidRPr="00D922D6" w:rsidRDefault="00131FED" w:rsidP="00131FED">
            <w:pPr>
              <w:pStyle w:val="Compact"/>
              <w:jc w:val="center"/>
              <w:rPr>
                <w:sz w:val="20"/>
                <w:szCs w:val="20"/>
              </w:rPr>
            </w:pPr>
            <w:r w:rsidRPr="00D922D6">
              <w:rPr>
                <w:sz w:val="20"/>
                <w:szCs w:val="20"/>
              </w:rPr>
              <w:t>37.0909</w:t>
            </w:r>
          </w:p>
        </w:tc>
        <w:tc>
          <w:tcPr>
            <w:tcW w:w="620" w:type="pct"/>
            <w:vAlign w:val="center"/>
          </w:tcPr>
          <w:p w14:paraId="3A277A86"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17944CBC" w14:textId="77777777" w:rsidR="00131FED" w:rsidRPr="00D922D6" w:rsidRDefault="00131FED" w:rsidP="00131FED">
            <w:pPr>
              <w:pStyle w:val="Compact"/>
              <w:jc w:val="center"/>
              <w:rPr>
                <w:sz w:val="20"/>
                <w:szCs w:val="20"/>
              </w:rPr>
            </w:pPr>
            <w:r w:rsidRPr="00D922D6">
              <w:rPr>
                <w:sz w:val="20"/>
                <w:szCs w:val="20"/>
              </w:rPr>
              <w:t>Monachil</w:t>
            </w:r>
          </w:p>
        </w:tc>
        <w:tc>
          <w:tcPr>
            <w:tcW w:w="616" w:type="pct"/>
            <w:vAlign w:val="center"/>
          </w:tcPr>
          <w:p w14:paraId="2F508AE9" w14:textId="77777777" w:rsidR="00131FED" w:rsidRPr="00D922D6" w:rsidRDefault="00131FED" w:rsidP="00131FED">
            <w:pPr>
              <w:pStyle w:val="Compact"/>
              <w:jc w:val="center"/>
              <w:rPr>
                <w:sz w:val="20"/>
                <w:szCs w:val="20"/>
              </w:rPr>
            </w:pPr>
            <w:r w:rsidRPr="00D922D6">
              <w:rPr>
                <w:sz w:val="20"/>
                <w:szCs w:val="20"/>
              </w:rPr>
              <w:t>1918</w:t>
            </w:r>
          </w:p>
        </w:tc>
      </w:tr>
      <w:tr w:rsidR="00131FED" w:rsidRPr="00D922D6" w14:paraId="20373C4A" w14:textId="77777777" w:rsidTr="00131FED">
        <w:tc>
          <w:tcPr>
            <w:tcW w:w="940" w:type="pct"/>
            <w:vAlign w:val="center"/>
          </w:tcPr>
          <w:p w14:paraId="21B07740" w14:textId="77777777" w:rsidR="00131FED" w:rsidRPr="00D922D6" w:rsidRDefault="00131FED" w:rsidP="00131FED">
            <w:pPr>
              <w:pStyle w:val="Compact"/>
              <w:jc w:val="center"/>
              <w:rPr>
                <w:sz w:val="20"/>
                <w:szCs w:val="20"/>
              </w:rPr>
            </w:pPr>
            <w:r w:rsidRPr="00D922D6">
              <w:rPr>
                <w:sz w:val="20"/>
                <w:szCs w:val="20"/>
              </w:rPr>
              <w:t>El Purche</w:t>
            </w:r>
          </w:p>
        </w:tc>
        <w:tc>
          <w:tcPr>
            <w:tcW w:w="452" w:type="pct"/>
            <w:vAlign w:val="center"/>
          </w:tcPr>
          <w:p w14:paraId="09DB9F6E" w14:textId="77777777" w:rsidR="00131FED" w:rsidRPr="00D922D6" w:rsidRDefault="00131FED" w:rsidP="00131FED">
            <w:pPr>
              <w:pStyle w:val="Compact"/>
              <w:jc w:val="center"/>
              <w:rPr>
                <w:sz w:val="20"/>
                <w:szCs w:val="20"/>
              </w:rPr>
            </w:pPr>
            <w:r>
              <w:rPr>
                <w:sz w:val="20"/>
                <w:szCs w:val="20"/>
              </w:rPr>
              <w:t>1944</w:t>
            </w:r>
          </w:p>
        </w:tc>
        <w:tc>
          <w:tcPr>
            <w:tcW w:w="487" w:type="pct"/>
            <w:vAlign w:val="center"/>
          </w:tcPr>
          <w:p w14:paraId="497FF5E2"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4D08BE69" w14:textId="77777777" w:rsidR="00131FED" w:rsidRPr="00D922D6" w:rsidRDefault="00131FED" w:rsidP="00131FED">
            <w:pPr>
              <w:pStyle w:val="Compact"/>
              <w:jc w:val="center"/>
              <w:rPr>
                <w:sz w:val="20"/>
                <w:szCs w:val="20"/>
              </w:rPr>
            </w:pPr>
            <w:r w:rsidRPr="00D922D6">
              <w:rPr>
                <w:sz w:val="20"/>
                <w:szCs w:val="20"/>
              </w:rPr>
              <w:t>-3.4780</w:t>
            </w:r>
          </w:p>
        </w:tc>
        <w:tc>
          <w:tcPr>
            <w:tcW w:w="547" w:type="pct"/>
            <w:vAlign w:val="center"/>
          </w:tcPr>
          <w:p w14:paraId="637D9DC8" w14:textId="77777777" w:rsidR="00131FED" w:rsidRPr="00D922D6" w:rsidRDefault="00131FED" w:rsidP="00131FED">
            <w:pPr>
              <w:pStyle w:val="Compact"/>
              <w:jc w:val="center"/>
              <w:rPr>
                <w:sz w:val="20"/>
                <w:szCs w:val="20"/>
              </w:rPr>
            </w:pPr>
            <w:r w:rsidRPr="00D922D6">
              <w:rPr>
                <w:sz w:val="20"/>
                <w:szCs w:val="20"/>
              </w:rPr>
              <w:t>37.1311</w:t>
            </w:r>
          </w:p>
        </w:tc>
        <w:tc>
          <w:tcPr>
            <w:tcW w:w="620" w:type="pct"/>
            <w:vAlign w:val="center"/>
          </w:tcPr>
          <w:p w14:paraId="651AE11D"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533AFF1C" w14:textId="77777777" w:rsidR="00131FED" w:rsidRPr="00D922D6" w:rsidRDefault="00131FED" w:rsidP="00131FED">
            <w:pPr>
              <w:pStyle w:val="Compact"/>
              <w:jc w:val="center"/>
              <w:rPr>
                <w:sz w:val="20"/>
                <w:szCs w:val="20"/>
              </w:rPr>
            </w:pPr>
            <w:r w:rsidRPr="00D922D6">
              <w:rPr>
                <w:sz w:val="20"/>
                <w:szCs w:val="20"/>
              </w:rPr>
              <w:t>Monachil</w:t>
            </w:r>
          </w:p>
        </w:tc>
        <w:tc>
          <w:tcPr>
            <w:tcW w:w="616" w:type="pct"/>
            <w:vAlign w:val="center"/>
          </w:tcPr>
          <w:p w14:paraId="1959AC64" w14:textId="77777777" w:rsidR="00131FED" w:rsidRPr="00D922D6" w:rsidRDefault="00131FED" w:rsidP="00131FED">
            <w:pPr>
              <w:pStyle w:val="Compact"/>
              <w:jc w:val="center"/>
              <w:rPr>
                <w:sz w:val="20"/>
                <w:szCs w:val="20"/>
              </w:rPr>
            </w:pPr>
            <w:r w:rsidRPr="00D922D6">
              <w:rPr>
                <w:sz w:val="20"/>
                <w:szCs w:val="20"/>
              </w:rPr>
              <w:t>1453</w:t>
            </w:r>
          </w:p>
        </w:tc>
      </w:tr>
      <w:tr w:rsidR="00131FED" w:rsidRPr="00D922D6" w14:paraId="19998847" w14:textId="77777777" w:rsidTr="00131FED">
        <w:tc>
          <w:tcPr>
            <w:tcW w:w="940" w:type="pct"/>
            <w:vAlign w:val="center"/>
          </w:tcPr>
          <w:p w14:paraId="0210B30F" w14:textId="77777777" w:rsidR="00131FED" w:rsidRPr="00D922D6" w:rsidRDefault="00131FED" w:rsidP="00131FED">
            <w:pPr>
              <w:pStyle w:val="Compact"/>
              <w:jc w:val="center"/>
              <w:rPr>
                <w:sz w:val="20"/>
                <w:szCs w:val="20"/>
              </w:rPr>
            </w:pPr>
            <w:proofErr w:type="spellStart"/>
            <w:r w:rsidRPr="00D922D6">
              <w:rPr>
                <w:sz w:val="20"/>
                <w:szCs w:val="20"/>
              </w:rPr>
              <w:t>Collado</w:t>
            </w:r>
            <w:proofErr w:type="spellEnd"/>
            <w:r w:rsidRPr="00D922D6">
              <w:rPr>
                <w:sz w:val="20"/>
                <w:szCs w:val="20"/>
              </w:rPr>
              <w:t xml:space="preserve"> del Sabinar</w:t>
            </w:r>
          </w:p>
        </w:tc>
        <w:tc>
          <w:tcPr>
            <w:tcW w:w="452" w:type="pct"/>
            <w:vAlign w:val="center"/>
          </w:tcPr>
          <w:p w14:paraId="55B20790" w14:textId="77777777" w:rsidR="00131FED" w:rsidRPr="00D922D6" w:rsidRDefault="00131FED" w:rsidP="00131FED">
            <w:pPr>
              <w:pStyle w:val="Compact"/>
              <w:jc w:val="center"/>
              <w:rPr>
                <w:sz w:val="20"/>
                <w:szCs w:val="20"/>
              </w:rPr>
            </w:pPr>
            <w:r>
              <w:rPr>
                <w:sz w:val="20"/>
                <w:szCs w:val="20"/>
              </w:rPr>
              <w:t>2745</w:t>
            </w:r>
          </w:p>
        </w:tc>
        <w:tc>
          <w:tcPr>
            <w:tcW w:w="487" w:type="pct"/>
            <w:vAlign w:val="center"/>
          </w:tcPr>
          <w:p w14:paraId="29D8F33C"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02F82010" w14:textId="77777777" w:rsidR="00131FED" w:rsidRPr="00D922D6" w:rsidRDefault="00131FED" w:rsidP="00131FED">
            <w:pPr>
              <w:pStyle w:val="Compact"/>
              <w:jc w:val="center"/>
              <w:rPr>
                <w:sz w:val="20"/>
                <w:szCs w:val="20"/>
              </w:rPr>
            </w:pPr>
            <w:r w:rsidRPr="00D922D6">
              <w:rPr>
                <w:sz w:val="20"/>
                <w:szCs w:val="20"/>
              </w:rPr>
              <w:t>-3.4184</w:t>
            </w:r>
          </w:p>
        </w:tc>
        <w:tc>
          <w:tcPr>
            <w:tcW w:w="547" w:type="pct"/>
            <w:vAlign w:val="center"/>
          </w:tcPr>
          <w:p w14:paraId="03F2C26F" w14:textId="77777777" w:rsidR="00131FED" w:rsidRPr="00D922D6" w:rsidRDefault="00131FED" w:rsidP="00131FED">
            <w:pPr>
              <w:pStyle w:val="Compact"/>
              <w:jc w:val="center"/>
              <w:rPr>
                <w:sz w:val="20"/>
                <w:szCs w:val="20"/>
              </w:rPr>
            </w:pPr>
            <w:r w:rsidRPr="00D922D6">
              <w:rPr>
                <w:sz w:val="20"/>
                <w:szCs w:val="20"/>
              </w:rPr>
              <w:t>37.1199</w:t>
            </w:r>
          </w:p>
        </w:tc>
        <w:tc>
          <w:tcPr>
            <w:tcW w:w="620" w:type="pct"/>
            <w:vAlign w:val="center"/>
          </w:tcPr>
          <w:p w14:paraId="1319CDC8"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5FF837A1"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507AFF1B" w14:textId="77777777" w:rsidR="00131FED" w:rsidRPr="00D922D6" w:rsidRDefault="00131FED" w:rsidP="00131FED">
            <w:pPr>
              <w:pStyle w:val="Compact"/>
              <w:jc w:val="center"/>
              <w:rPr>
                <w:sz w:val="20"/>
                <w:szCs w:val="20"/>
              </w:rPr>
            </w:pPr>
            <w:r w:rsidRPr="00D922D6">
              <w:rPr>
                <w:sz w:val="20"/>
                <w:szCs w:val="20"/>
              </w:rPr>
              <w:t>2036</w:t>
            </w:r>
          </w:p>
        </w:tc>
      </w:tr>
      <w:tr w:rsidR="00131FED" w:rsidRPr="00D922D6" w14:paraId="758F9F5A" w14:textId="77777777" w:rsidTr="00131FED">
        <w:tc>
          <w:tcPr>
            <w:tcW w:w="940" w:type="pct"/>
            <w:vAlign w:val="center"/>
          </w:tcPr>
          <w:p w14:paraId="320DBAA0" w14:textId="77777777" w:rsidR="00131FED" w:rsidRPr="00D922D6" w:rsidRDefault="00131FED" w:rsidP="00131FED">
            <w:pPr>
              <w:pStyle w:val="Compact"/>
              <w:jc w:val="center"/>
              <w:rPr>
                <w:sz w:val="20"/>
                <w:szCs w:val="20"/>
              </w:rPr>
            </w:pPr>
            <w:r w:rsidRPr="00D922D6">
              <w:rPr>
                <w:sz w:val="20"/>
                <w:szCs w:val="20"/>
              </w:rPr>
              <w:t>Campos de Otero</w:t>
            </w:r>
          </w:p>
        </w:tc>
        <w:tc>
          <w:tcPr>
            <w:tcW w:w="452" w:type="pct"/>
            <w:vAlign w:val="center"/>
          </w:tcPr>
          <w:p w14:paraId="53BD53C1" w14:textId="77777777" w:rsidR="00131FED" w:rsidRPr="00D922D6" w:rsidRDefault="00131FED" w:rsidP="00131FED">
            <w:pPr>
              <w:pStyle w:val="Compact"/>
              <w:jc w:val="center"/>
              <w:rPr>
                <w:sz w:val="20"/>
                <w:szCs w:val="20"/>
              </w:rPr>
            </w:pPr>
            <w:r>
              <w:rPr>
                <w:sz w:val="20"/>
                <w:szCs w:val="20"/>
              </w:rPr>
              <w:t>2264</w:t>
            </w:r>
          </w:p>
        </w:tc>
        <w:tc>
          <w:tcPr>
            <w:tcW w:w="487" w:type="pct"/>
            <w:vAlign w:val="center"/>
          </w:tcPr>
          <w:p w14:paraId="214305D5"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23437361" w14:textId="77777777" w:rsidR="00131FED" w:rsidRPr="00D922D6" w:rsidRDefault="00131FED" w:rsidP="00131FED">
            <w:pPr>
              <w:pStyle w:val="Compact"/>
              <w:jc w:val="center"/>
              <w:rPr>
                <w:sz w:val="20"/>
                <w:szCs w:val="20"/>
              </w:rPr>
            </w:pPr>
            <w:r w:rsidRPr="00D922D6">
              <w:rPr>
                <w:sz w:val="20"/>
                <w:szCs w:val="20"/>
              </w:rPr>
              <w:t>-3.3930</w:t>
            </w:r>
          </w:p>
        </w:tc>
        <w:tc>
          <w:tcPr>
            <w:tcW w:w="547" w:type="pct"/>
            <w:vAlign w:val="center"/>
          </w:tcPr>
          <w:p w14:paraId="6DAE1026" w14:textId="77777777" w:rsidR="00131FED" w:rsidRPr="00D922D6" w:rsidRDefault="00131FED" w:rsidP="00131FED">
            <w:pPr>
              <w:pStyle w:val="Compact"/>
              <w:jc w:val="center"/>
              <w:rPr>
                <w:sz w:val="20"/>
                <w:szCs w:val="20"/>
              </w:rPr>
            </w:pPr>
            <w:r w:rsidRPr="00D922D6">
              <w:rPr>
                <w:sz w:val="20"/>
                <w:szCs w:val="20"/>
              </w:rPr>
              <w:t>37.1100</w:t>
            </w:r>
          </w:p>
        </w:tc>
        <w:tc>
          <w:tcPr>
            <w:tcW w:w="620" w:type="pct"/>
            <w:vAlign w:val="center"/>
          </w:tcPr>
          <w:p w14:paraId="49AE7FAF"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6653C68"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4CB47D6" w14:textId="77777777" w:rsidR="00131FED" w:rsidRPr="00D922D6" w:rsidRDefault="00131FED" w:rsidP="00131FED">
            <w:pPr>
              <w:pStyle w:val="Compact"/>
              <w:jc w:val="center"/>
              <w:rPr>
                <w:sz w:val="20"/>
                <w:szCs w:val="20"/>
              </w:rPr>
            </w:pPr>
            <w:r w:rsidRPr="00D922D6">
              <w:rPr>
                <w:sz w:val="20"/>
                <w:szCs w:val="20"/>
              </w:rPr>
              <w:t>2143</w:t>
            </w:r>
          </w:p>
        </w:tc>
      </w:tr>
      <w:tr w:rsidR="00131FED" w:rsidRPr="00D922D6" w14:paraId="60F9A1D0" w14:textId="77777777" w:rsidTr="00131FED">
        <w:tc>
          <w:tcPr>
            <w:tcW w:w="940" w:type="pct"/>
            <w:vAlign w:val="center"/>
          </w:tcPr>
          <w:p w14:paraId="21E12BE5" w14:textId="77777777" w:rsidR="00131FED" w:rsidRPr="00D922D6" w:rsidRDefault="00131FED" w:rsidP="00131FED">
            <w:pPr>
              <w:pStyle w:val="Compact"/>
              <w:jc w:val="center"/>
              <w:rPr>
                <w:sz w:val="20"/>
                <w:szCs w:val="20"/>
              </w:rPr>
            </w:pPr>
            <w:proofErr w:type="spellStart"/>
            <w:r w:rsidRPr="00D922D6">
              <w:rPr>
                <w:sz w:val="20"/>
                <w:szCs w:val="20"/>
              </w:rPr>
              <w:t>Cortijo</w:t>
            </w:r>
            <w:proofErr w:type="spellEnd"/>
            <w:r w:rsidRPr="00D922D6">
              <w:rPr>
                <w:sz w:val="20"/>
                <w:szCs w:val="20"/>
              </w:rPr>
              <w:t xml:space="preserve"> del Hornillo</w:t>
            </w:r>
          </w:p>
        </w:tc>
        <w:tc>
          <w:tcPr>
            <w:tcW w:w="452" w:type="pct"/>
            <w:vAlign w:val="center"/>
          </w:tcPr>
          <w:p w14:paraId="565DAEC1" w14:textId="77777777" w:rsidR="00131FED" w:rsidRPr="00D922D6" w:rsidRDefault="00131FED" w:rsidP="00131FED">
            <w:pPr>
              <w:pStyle w:val="Compact"/>
              <w:jc w:val="center"/>
              <w:rPr>
                <w:sz w:val="20"/>
                <w:szCs w:val="20"/>
              </w:rPr>
            </w:pPr>
            <w:r>
              <w:rPr>
                <w:sz w:val="20"/>
                <w:szCs w:val="20"/>
              </w:rPr>
              <w:t>3044</w:t>
            </w:r>
          </w:p>
        </w:tc>
        <w:tc>
          <w:tcPr>
            <w:tcW w:w="487" w:type="pct"/>
            <w:vAlign w:val="center"/>
          </w:tcPr>
          <w:p w14:paraId="630615A7"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7B7984F3" w14:textId="77777777" w:rsidR="00131FED" w:rsidRPr="00D922D6" w:rsidRDefault="00131FED" w:rsidP="00131FED">
            <w:pPr>
              <w:pStyle w:val="Compact"/>
              <w:jc w:val="center"/>
              <w:rPr>
                <w:sz w:val="20"/>
                <w:szCs w:val="20"/>
              </w:rPr>
            </w:pPr>
            <w:r w:rsidRPr="00D922D6">
              <w:rPr>
                <w:sz w:val="20"/>
                <w:szCs w:val="20"/>
              </w:rPr>
              <w:t>-3.3680</w:t>
            </w:r>
          </w:p>
        </w:tc>
        <w:tc>
          <w:tcPr>
            <w:tcW w:w="547" w:type="pct"/>
            <w:vAlign w:val="center"/>
          </w:tcPr>
          <w:p w14:paraId="7FEE63F2" w14:textId="77777777" w:rsidR="00131FED" w:rsidRPr="00D922D6" w:rsidRDefault="00131FED" w:rsidP="00131FED">
            <w:pPr>
              <w:pStyle w:val="Compact"/>
              <w:jc w:val="center"/>
              <w:rPr>
                <w:sz w:val="20"/>
                <w:szCs w:val="20"/>
              </w:rPr>
            </w:pPr>
            <w:r w:rsidRPr="00D922D6">
              <w:rPr>
                <w:sz w:val="20"/>
                <w:szCs w:val="20"/>
              </w:rPr>
              <w:t>37.1246</w:t>
            </w:r>
          </w:p>
        </w:tc>
        <w:tc>
          <w:tcPr>
            <w:tcW w:w="620" w:type="pct"/>
            <w:vAlign w:val="center"/>
          </w:tcPr>
          <w:p w14:paraId="777D3CE9"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1A96BC8B"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23CBEAC1" w14:textId="77777777" w:rsidR="00131FED" w:rsidRPr="00D922D6" w:rsidRDefault="00131FED" w:rsidP="00131FED">
            <w:pPr>
              <w:pStyle w:val="Compact"/>
              <w:jc w:val="center"/>
              <w:rPr>
                <w:sz w:val="20"/>
                <w:szCs w:val="20"/>
              </w:rPr>
            </w:pPr>
            <w:r w:rsidRPr="00D922D6">
              <w:rPr>
                <w:sz w:val="20"/>
                <w:szCs w:val="20"/>
              </w:rPr>
              <w:t>1585</w:t>
            </w:r>
          </w:p>
        </w:tc>
      </w:tr>
      <w:tr w:rsidR="00131FED" w:rsidRPr="00D922D6" w14:paraId="5ED702ED" w14:textId="77777777" w:rsidTr="00131FED">
        <w:tc>
          <w:tcPr>
            <w:tcW w:w="940" w:type="pct"/>
            <w:vAlign w:val="center"/>
          </w:tcPr>
          <w:p w14:paraId="63C18F23" w14:textId="77777777" w:rsidR="00131FED" w:rsidRPr="00D922D6" w:rsidRDefault="00131FED" w:rsidP="00131FED">
            <w:pPr>
              <w:pStyle w:val="Compact"/>
              <w:jc w:val="center"/>
              <w:rPr>
                <w:sz w:val="20"/>
                <w:szCs w:val="20"/>
              </w:rPr>
            </w:pPr>
            <w:r w:rsidRPr="00D922D6">
              <w:rPr>
                <w:sz w:val="20"/>
                <w:szCs w:val="20"/>
              </w:rPr>
              <w:t>Loma Papeles</w:t>
            </w:r>
          </w:p>
        </w:tc>
        <w:tc>
          <w:tcPr>
            <w:tcW w:w="452" w:type="pct"/>
            <w:vAlign w:val="center"/>
          </w:tcPr>
          <w:p w14:paraId="139D251C" w14:textId="77777777" w:rsidR="00131FED" w:rsidRPr="00D922D6" w:rsidRDefault="00131FED" w:rsidP="00131FED">
            <w:pPr>
              <w:pStyle w:val="Compact"/>
              <w:jc w:val="center"/>
              <w:rPr>
                <w:sz w:val="20"/>
                <w:szCs w:val="20"/>
              </w:rPr>
            </w:pPr>
            <w:r>
              <w:rPr>
                <w:sz w:val="20"/>
                <w:szCs w:val="20"/>
              </w:rPr>
              <w:t>2539</w:t>
            </w:r>
          </w:p>
        </w:tc>
        <w:tc>
          <w:tcPr>
            <w:tcW w:w="487" w:type="pct"/>
            <w:vAlign w:val="center"/>
          </w:tcPr>
          <w:p w14:paraId="0EA54C29"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76678214" w14:textId="77777777" w:rsidR="00131FED" w:rsidRPr="00D922D6" w:rsidRDefault="00131FED" w:rsidP="00131FED">
            <w:pPr>
              <w:pStyle w:val="Compact"/>
              <w:jc w:val="center"/>
              <w:rPr>
                <w:sz w:val="20"/>
                <w:szCs w:val="20"/>
              </w:rPr>
            </w:pPr>
            <w:r w:rsidRPr="00D922D6">
              <w:rPr>
                <w:sz w:val="20"/>
                <w:szCs w:val="20"/>
              </w:rPr>
              <w:t>-3.3401</w:t>
            </w:r>
          </w:p>
        </w:tc>
        <w:tc>
          <w:tcPr>
            <w:tcW w:w="547" w:type="pct"/>
            <w:vAlign w:val="center"/>
          </w:tcPr>
          <w:p w14:paraId="7BF63A83" w14:textId="77777777" w:rsidR="00131FED" w:rsidRPr="00D922D6" w:rsidRDefault="00131FED" w:rsidP="00131FED">
            <w:pPr>
              <w:pStyle w:val="Compact"/>
              <w:jc w:val="center"/>
              <w:rPr>
                <w:sz w:val="20"/>
                <w:szCs w:val="20"/>
              </w:rPr>
            </w:pPr>
            <w:r w:rsidRPr="00D922D6">
              <w:rPr>
                <w:sz w:val="20"/>
                <w:szCs w:val="20"/>
              </w:rPr>
              <w:t>37.1434</w:t>
            </w:r>
          </w:p>
        </w:tc>
        <w:tc>
          <w:tcPr>
            <w:tcW w:w="620" w:type="pct"/>
            <w:vAlign w:val="center"/>
          </w:tcPr>
          <w:p w14:paraId="302FC088"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32F9EE82"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93FC78B" w14:textId="77777777" w:rsidR="00131FED" w:rsidRPr="00D922D6" w:rsidRDefault="00131FED" w:rsidP="00131FED">
            <w:pPr>
              <w:pStyle w:val="Compact"/>
              <w:jc w:val="center"/>
              <w:rPr>
                <w:sz w:val="20"/>
                <w:szCs w:val="20"/>
              </w:rPr>
            </w:pPr>
            <w:r w:rsidRPr="00D922D6">
              <w:rPr>
                <w:sz w:val="20"/>
                <w:szCs w:val="20"/>
              </w:rPr>
              <w:t>2113</w:t>
            </w:r>
          </w:p>
        </w:tc>
      </w:tr>
      <w:tr w:rsidR="00131FED" w:rsidRPr="00D922D6" w14:paraId="43DAF49B" w14:textId="77777777" w:rsidTr="00131FED">
        <w:tc>
          <w:tcPr>
            <w:tcW w:w="940" w:type="pct"/>
            <w:vAlign w:val="center"/>
          </w:tcPr>
          <w:p w14:paraId="7998195B"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 las Hoyas</w:t>
            </w:r>
          </w:p>
        </w:tc>
        <w:tc>
          <w:tcPr>
            <w:tcW w:w="452" w:type="pct"/>
            <w:vAlign w:val="center"/>
          </w:tcPr>
          <w:p w14:paraId="5B11C167" w14:textId="77777777" w:rsidR="00131FED" w:rsidRPr="00D922D6" w:rsidRDefault="00131FED" w:rsidP="00131FED">
            <w:pPr>
              <w:pStyle w:val="Compact"/>
              <w:jc w:val="center"/>
              <w:rPr>
                <w:sz w:val="20"/>
                <w:szCs w:val="20"/>
              </w:rPr>
            </w:pPr>
            <w:r>
              <w:rPr>
                <w:sz w:val="20"/>
                <w:szCs w:val="20"/>
              </w:rPr>
              <w:t>2436</w:t>
            </w:r>
          </w:p>
        </w:tc>
        <w:tc>
          <w:tcPr>
            <w:tcW w:w="487" w:type="pct"/>
            <w:vAlign w:val="center"/>
          </w:tcPr>
          <w:p w14:paraId="5335644F"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42560703" w14:textId="77777777" w:rsidR="00131FED" w:rsidRPr="00D922D6" w:rsidRDefault="00131FED" w:rsidP="00131FED">
            <w:pPr>
              <w:pStyle w:val="Compact"/>
              <w:jc w:val="center"/>
              <w:rPr>
                <w:sz w:val="20"/>
                <w:szCs w:val="20"/>
              </w:rPr>
            </w:pPr>
            <w:r w:rsidRPr="00D922D6">
              <w:rPr>
                <w:sz w:val="20"/>
                <w:szCs w:val="20"/>
              </w:rPr>
              <w:t>-3.3173</w:t>
            </w:r>
          </w:p>
        </w:tc>
        <w:tc>
          <w:tcPr>
            <w:tcW w:w="547" w:type="pct"/>
            <w:vAlign w:val="center"/>
          </w:tcPr>
          <w:p w14:paraId="7957CF89" w14:textId="77777777" w:rsidR="00131FED" w:rsidRPr="00D922D6" w:rsidRDefault="00131FED" w:rsidP="00131FED">
            <w:pPr>
              <w:pStyle w:val="Compact"/>
              <w:jc w:val="center"/>
              <w:rPr>
                <w:sz w:val="20"/>
                <w:szCs w:val="20"/>
              </w:rPr>
            </w:pPr>
            <w:r w:rsidRPr="00D922D6">
              <w:rPr>
                <w:sz w:val="20"/>
                <w:szCs w:val="20"/>
              </w:rPr>
              <w:t>37.1724</w:t>
            </w:r>
          </w:p>
        </w:tc>
        <w:tc>
          <w:tcPr>
            <w:tcW w:w="620" w:type="pct"/>
            <w:vAlign w:val="center"/>
          </w:tcPr>
          <w:p w14:paraId="38C1A59E"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7FB7922"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05630C49" w14:textId="77777777" w:rsidR="00131FED" w:rsidRPr="00D922D6" w:rsidRDefault="00131FED" w:rsidP="00131FED">
            <w:pPr>
              <w:pStyle w:val="Compact"/>
              <w:jc w:val="center"/>
              <w:rPr>
                <w:sz w:val="20"/>
                <w:szCs w:val="20"/>
              </w:rPr>
            </w:pPr>
            <w:r w:rsidRPr="00D922D6">
              <w:rPr>
                <w:sz w:val="20"/>
                <w:szCs w:val="20"/>
              </w:rPr>
              <w:t>2074</w:t>
            </w:r>
          </w:p>
        </w:tc>
      </w:tr>
      <w:tr w:rsidR="00131FED" w:rsidRPr="00D922D6" w14:paraId="53C053ED" w14:textId="77777777" w:rsidTr="00131FED">
        <w:tc>
          <w:tcPr>
            <w:tcW w:w="940" w:type="pct"/>
            <w:vAlign w:val="center"/>
          </w:tcPr>
          <w:p w14:paraId="41E6BEF7"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del Camarate</w:t>
            </w:r>
          </w:p>
        </w:tc>
        <w:tc>
          <w:tcPr>
            <w:tcW w:w="452" w:type="pct"/>
            <w:vAlign w:val="center"/>
          </w:tcPr>
          <w:p w14:paraId="4C38EFB5" w14:textId="77777777" w:rsidR="00131FED" w:rsidRPr="00D922D6" w:rsidRDefault="00131FED" w:rsidP="00131FED">
            <w:pPr>
              <w:pStyle w:val="Compact"/>
              <w:jc w:val="center"/>
              <w:rPr>
                <w:sz w:val="20"/>
                <w:szCs w:val="20"/>
              </w:rPr>
            </w:pPr>
            <w:r>
              <w:rPr>
                <w:sz w:val="20"/>
                <w:szCs w:val="20"/>
              </w:rPr>
              <w:t>2805</w:t>
            </w:r>
          </w:p>
        </w:tc>
        <w:tc>
          <w:tcPr>
            <w:tcW w:w="487" w:type="pct"/>
            <w:vAlign w:val="center"/>
          </w:tcPr>
          <w:p w14:paraId="3F50D4C3"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1AFF06CC" w14:textId="77777777" w:rsidR="00131FED" w:rsidRPr="00D922D6" w:rsidRDefault="00131FED" w:rsidP="00131FED">
            <w:pPr>
              <w:pStyle w:val="Compact"/>
              <w:jc w:val="center"/>
              <w:rPr>
                <w:sz w:val="20"/>
                <w:szCs w:val="20"/>
              </w:rPr>
            </w:pPr>
            <w:r w:rsidRPr="00D922D6">
              <w:rPr>
                <w:sz w:val="20"/>
                <w:szCs w:val="20"/>
              </w:rPr>
              <w:t>-3.2537</w:t>
            </w:r>
          </w:p>
        </w:tc>
        <w:tc>
          <w:tcPr>
            <w:tcW w:w="547" w:type="pct"/>
            <w:vAlign w:val="center"/>
          </w:tcPr>
          <w:p w14:paraId="44B47E4D" w14:textId="77777777" w:rsidR="00131FED" w:rsidRPr="00D922D6" w:rsidRDefault="00131FED" w:rsidP="00131FED">
            <w:pPr>
              <w:pStyle w:val="Compact"/>
              <w:jc w:val="center"/>
              <w:rPr>
                <w:sz w:val="20"/>
                <w:szCs w:val="20"/>
              </w:rPr>
            </w:pPr>
            <w:r w:rsidRPr="00D922D6">
              <w:rPr>
                <w:sz w:val="20"/>
                <w:szCs w:val="20"/>
              </w:rPr>
              <w:t>37.1797</w:t>
            </w:r>
          </w:p>
        </w:tc>
        <w:tc>
          <w:tcPr>
            <w:tcW w:w="620" w:type="pct"/>
            <w:vAlign w:val="center"/>
          </w:tcPr>
          <w:p w14:paraId="5B5E20AB"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5183203" w14:textId="77777777" w:rsidR="00131FED" w:rsidRPr="00D922D6" w:rsidRDefault="00131FED" w:rsidP="00131FED">
            <w:pPr>
              <w:pStyle w:val="Compact"/>
              <w:jc w:val="center"/>
              <w:rPr>
                <w:sz w:val="20"/>
                <w:szCs w:val="20"/>
              </w:rPr>
            </w:pPr>
            <w:r w:rsidRPr="00D922D6">
              <w:rPr>
                <w:sz w:val="20"/>
                <w:szCs w:val="20"/>
              </w:rPr>
              <w:t>Lugros</w:t>
            </w:r>
          </w:p>
        </w:tc>
        <w:tc>
          <w:tcPr>
            <w:tcW w:w="616" w:type="pct"/>
            <w:vAlign w:val="center"/>
          </w:tcPr>
          <w:p w14:paraId="4C437A86" w14:textId="77777777" w:rsidR="00131FED" w:rsidRPr="00D922D6" w:rsidRDefault="00131FED" w:rsidP="00131FED">
            <w:pPr>
              <w:pStyle w:val="Compact"/>
              <w:jc w:val="center"/>
              <w:rPr>
                <w:sz w:val="20"/>
                <w:szCs w:val="20"/>
              </w:rPr>
            </w:pPr>
            <w:r w:rsidRPr="00D922D6">
              <w:rPr>
                <w:sz w:val="20"/>
                <w:szCs w:val="20"/>
              </w:rPr>
              <w:t>1575</w:t>
            </w:r>
          </w:p>
        </w:tc>
      </w:tr>
      <w:tr w:rsidR="00131FED" w:rsidRPr="00D922D6" w14:paraId="30F22F45" w14:textId="77777777" w:rsidTr="00131FED">
        <w:tc>
          <w:tcPr>
            <w:tcW w:w="940" w:type="pct"/>
            <w:vAlign w:val="center"/>
          </w:tcPr>
          <w:p w14:paraId="14607E7F" w14:textId="77777777" w:rsidR="00131FED" w:rsidRPr="00D922D6" w:rsidRDefault="00131FED" w:rsidP="00131FED">
            <w:pPr>
              <w:pStyle w:val="Compact"/>
              <w:jc w:val="center"/>
              <w:rPr>
                <w:sz w:val="20"/>
                <w:szCs w:val="20"/>
              </w:rPr>
            </w:pPr>
            <w:proofErr w:type="spellStart"/>
            <w:r w:rsidRPr="00D922D6">
              <w:rPr>
                <w:sz w:val="20"/>
                <w:szCs w:val="20"/>
              </w:rPr>
              <w:t>Lanteira</w:t>
            </w:r>
            <w:proofErr w:type="spellEnd"/>
          </w:p>
        </w:tc>
        <w:tc>
          <w:tcPr>
            <w:tcW w:w="452" w:type="pct"/>
            <w:vAlign w:val="center"/>
          </w:tcPr>
          <w:p w14:paraId="54E187FB" w14:textId="77777777" w:rsidR="00131FED" w:rsidRPr="00D922D6" w:rsidRDefault="00131FED" w:rsidP="00131FED">
            <w:pPr>
              <w:pStyle w:val="Compact"/>
              <w:jc w:val="center"/>
              <w:rPr>
                <w:sz w:val="20"/>
                <w:szCs w:val="20"/>
              </w:rPr>
            </w:pPr>
            <w:r>
              <w:rPr>
                <w:sz w:val="20"/>
                <w:szCs w:val="20"/>
              </w:rPr>
              <w:t>2515</w:t>
            </w:r>
          </w:p>
        </w:tc>
        <w:tc>
          <w:tcPr>
            <w:tcW w:w="487" w:type="pct"/>
            <w:vAlign w:val="center"/>
          </w:tcPr>
          <w:p w14:paraId="6B2A8AB6"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5A1862D9" w14:textId="77777777" w:rsidR="00131FED" w:rsidRPr="00D922D6" w:rsidRDefault="00131FED" w:rsidP="00131FED">
            <w:pPr>
              <w:pStyle w:val="Compact"/>
              <w:jc w:val="center"/>
              <w:rPr>
                <w:sz w:val="20"/>
                <w:szCs w:val="20"/>
              </w:rPr>
            </w:pPr>
            <w:r w:rsidRPr="00D922D6">
              <w:rPr>
                <w:sz w:val="20"/>
                <w:szCs w:val="20"/>
              </w:rPr>
              <w:t>-3.1725</w:t>
            </w:r>
          </w:p>
        </w:tc>
        <w:tc>
          <w:tcPr>
            <w:tcW w:w="547" w:type="pct"/>
            <w:vAlign w:val="center"/>
          </w:tcPr>
          <w:p w14:paraId="74950D0C" w14:textId="77777777" w:rsidR="00131FED" w:rsidRPr="00D922D6" w:rsidRDefault="00131FED" w:rsidP="00131FED">
            <w:pPr>
              <w:pStyle w:val="Compact"/>
              <w:jc w:val="center"/>
              <w:rPr>
                <w:sz w:val="20"/>
                <w:szCs w:val="20"/>
              </w:rPr>
            </w:pPr>
            <w:r w:rsidRPr="00D922D6">
              <w:rPr>
                <w:sz w:val="20"/>
                <w:szCs w:val="20"/>
              </w:rPr>
              <w:t>37.1409</w:t>
            </w:r>
          </w:p>
        </w:tc>
        <w:tc>
          <w:tcPr>
            <w:tcW w:w="620" w:type="pct"/>
            <w:vAlign w:val="center"/>
          </w:tcPr>
          <w:p w14:paraId="15228CFC"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69874A54" w14:textId="77777777" w:rsidR="00131FED" w:rsidRPr="00D922D6" w:rsidRDefault="00131FED" w:rsidP="00131FED">
            <w:pPr>
              <w:pStyle w:val="Compact"/>
              <w:jc w:val="center"/>
              <w:rPr>
                <w:sz w:val="20"/>
                <w:szCs w:val="20"/>
              </w:rPr>
            </w:pPr>
            <w:r w:rsidRPr="00D922D6">
              <w:rPr>
                <w:sz w:val="20"/>
                <w:szCs w:val="20"/>
              </w:rPr>
              <w:t>Lanteira</w:t>
            </w:r>
          </w:p>
        </w:tc>
        <w:tc>
          <w:tcPr>
            <w:tcW w:w="616" w:type="pct"/>
            <w:vAlign w:val="center"/>
          </w:tcPr>
          <w:p w14:paraId="063B6DDB" w14:textId="77777777" w:rsidR="00131FED" w:rsidRPr="00D922D6" w:rsidRDefault="00131FED" w:rsidP="00131FED">
            <w:pPr>
              <w:pStyle w:val="Compact"/>
              <w:jc w:val="center"/>
              <w:rPr>
                <w:sz w:val="20"/>
                <w:szCs w:val="20"/>
              </w:rPr>
            </w:pPr>
            <w:r w:rsidRPr="00D922D6">
              <w:rPr>
                <w:sz w:val="20"/>
                <w:szCs w:val="20"/>
              </w:rPr>
              <w:t>1794</w:t>
            </w:r>
          </w:p>
        </w:tc>
      </w:tr>
      <w:tr w:rsidR="00131FED" w:rsidRPr="00D922D6" w14:paraId="5FC90C7D" w14:textId="77777777" w:rsidTr="00131FED">
        <w:tc>
          <w:tcPr>
            <w:tcW w:w="940" w:type="pct"/>
            <w:vAlign w:val="center"/>
          </w:tcPr>
          <w:p w14:paraId="560C3332" w14:textId="77777777" w:rsidR="00131FED" w:rsidRPr="00D922D6" w:rsidRDefault="00131FED" w:rsidP="00131FED">
            <w:pPr>
              <w:pStyle w:val="Compact"/>
              <w:jc w:val="center"/>
              <w:rPr>
                <w:sz w:val="20"/>
                <w:szCs w:val="20"/>
              </w:rPr>
            </w:pPr>
            <w:r w:rsidRPr="00D922D6">
              <w:rPr>
                <w:sz w:val="20"/>
                <w:szCs w:val="20"/>
              </w:rPr>
              <w:t>Laguna Seca</w:t>
            </w:r>
          </w:p>
        </w:tc>
        <w:tc>
          <w:tcPr>
            <w:tcW w:w="452" w:type="pct"/>
            <w:vAlign w:val="center"/>
          </w:tcPr>
          <w:p w14:paraId="2D14E9CB" w14:textId="77777777" w:rsidR="00131FED" w:rsidRPr="00D922D6" w:rsidRDefault="00131FED" w:rsidP="00131FED">
            <w:pPr>
              <w:pStyle w:val="Compact"/>
              <w:jc w:val="center"/>
              <w:rPr>
                <w:sz w:val="20"/>
                <w:szCs w:val="20"/>
              </w:rPr>
            </w:pPr>
            <w:r>
              <w:rPr>
                <w:sz w:val="20"/>
                <w:szCs w:val="20"/>
              </w:rPr>
              <w:t>2530</w:t>
            </w:r>
          </w:p>
        </w:tc>
        <w:tc>
          <w:tcPr>
            <w:tcW w:w="487" w:type="pct"/>
            <w:vAlign w:val="center"/>
          </w:tcPr>
          <w:p w14:paraId="1659E86A"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1235F1EB" w14:textId="77777777" w:rsidR="00131FED" w:rsidRPr="00D922D6" w:rsidRDefault="00131FED" w:rsidP="00131FED">
            <w:pPr>
              <w:pStyle w:val="Compact"/>
              <w:jc w:val="center"/>
              <w:rPr>
                <w:sz w:val="20"/>
                <w:szCs w:val="20"/>
              </w:rPr>
            </w:pPr>
            <w:r w:rsidRPr="00D922D6">
              <w:rPr>
                <w:sz w:val="20"/>
                <w:szCs w:val="20"/>
              </w:rPr>
              <w:t>-2.9615</w:t>
            </w:r>
          </w:p>
        </w:tc>
        <w:tc>
          <w:tcPr>
            <w:tcW w:w="547" w:type="pct"/>
            <w:vAlign w:val="center"/>
          </w:tcPr>
          <w:p w14:paraId="3A8E7BD2" w14:textId="77777777" w:rsidR="00131FED" w:rsidRPr="00D922D6" w:rsidRDefault="00131FED" w:rsidP="00131FED">
            <w:pPr>
              <w:pStyle w:val="Compact"/>
              <w:jc w:val="center"/>
              <w:rPr>
                <w:sz w:val="20"/>
                <w:szCs w:val="20"/>
              </w:rPr>
            </w:pPr>
            <w:r w:rsidRPr="00D922D6">
              <w:rPr>
                <w:sz w:val="20"/>
                <w:szCs w:val="20"/>
              </w:rPr>
              <w:t>37.0992</w:t>
            </w:r>
          </w:p>
        </w:tc>
        <w:tc>
          <w:tcPr>
            <w:tcW w:w="620" w:type="pct"/>
            <w:vAlign w:val="center"/>
          </w:tcPr>
          <w:p w14:paraId="0730EAA7"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AA6C774" w14:textId="77777777" w:rsidR="00131FED" w:rsidRPr="00D922D6" w:rsidRDefault="00131FED" w:rsidP="00131FED">
            <w:pPr>
              <w:pStyle w:val="Compact"/>
              <w:jc w:val="center"/>
              <w:rPr>
                <w:sz w:val="20"/>
                <w:szCs w:val="20"/>
              </w:rPr>
            </w:pPr>
            <w:r w:rsidRPr="00D922D6">
              <w:rPr>
                <w:sz w:val="20"/>
                <w:szCs w:val="20"/>
              </w:rPr>
              <w:t>Huéneja</w:t>
            </w:r>
          </w:p>
        </w:tc>
        <w:tc>
          <w:tcPr>
            <w:tcW w:w="616" w:type="pct"/>
            <w:vAlign w:val="center"/>
          </w:tcPr>
          <w:p w14:paraId="6B3EB595" w14:textId="77777777" w:rsidR="00131FED" w:rsidRPr="00D922D6" w:rsidRDefault="00131FED" w:rsidP="00131FED">
            <w:pPr>
              <w:pStyle w:val="Compact"/>
              <w:jc w:val="center"/>
              <w:rPr>
                <w:sz w:val="20"/>
                <w:szCs w:val="20"/>
              </w:rPr>
            </w:pPr>
            <w:r w:rsidRPr="00D922D6">
              <w:rPr>
                <w:sz w:val="20"/>
                <w:szCs w:val="20"/>
              </w:rPr>
              <w:t>2295</w:t>
            </w:r>
          </w:p>
        </w:tc>
      </w:tr>
      <w:tr w:rsidR="00131FED" w:rsidRPr="00D922D6" w14:paraId="31FE96F9" w14:textId="77777777" w:rsidTr="00131FED">
        <w:tc>
          <w:tcPr>
            <w:tcW w:w="940" w:type="pct"/>
            <w:vAlign w:val="center"/>
          </w:tcPr>
          <w:p w14:paraId="3EF0FEE3" w14:textId="77777777" w:rsidR="00131FED" w:rsidRPr="00D922D6" w:rsidRDefault="00131FED" w:rsidP="00131FED">
            <w:pPr>
              <w:pStyle w:val="Compact"/>
              <w:jc w:val="center"/>
              <w:rPr>
                <w:sz w:val="20"/>
                <w:szCs w:val="20"/>
              </w:rPr>
            </w:pPr>
            <w:proofErr w:type="spellStart"/>
            <w:r w:rsidRPr="00D922D6">
              <w:rPr>
                <w:sz w:val="20"/>
                <w:szCs w:val="20"/>
              </w:rPr>
              <w:t>Aguas</w:t>
            </w:r>
            <w:proofErr w:type="spellEnd"/>
            <w:r w:rsidRPr="00D922D6">
              <w:rPr>
                <w:sz w:val="20"/>
                <w:szCs w:val="20"/>
              </w:rPr>
              <w:t xml:space="preserve"> Verdes</w:t>
            </w:r>
          </w:p>
        </w:tc>
        <w:tc>
          <w:tcPr>
            <w:tcW w:w="452" w:type="pct"/>
            <w:vAlign w:val="center"/>
          </w:tcPr>
          <w:p w14:paraId="3E6F1E63" w14:textId="77777777" w:rsidR="00131FED" w:rsidRPr="00D922D6" w:rsidRDefault="00131FED" w:rsidP="00131FED">
            <w:pPr>
              <w:pStyle w:val="Compact"/>
              <w:jc w:val="center"/>
              <w:rPr>
                <w:sz w:val="20"/>
                <w:szCs w:val="20"/>
              </w:rPr>
            </w:pPr>
            <w:r>
              <w:rPr>
                <w:sz w:val="20"/>
                <w:szCs w:val="20"/>
              </w:rPr>
              <w:t>2431</w:t>
            </w:r>
          </w:p>
        </w:tc>
        <w:tc>
          <w:tcPr>
            <w:tcW w:w="487" w:type="pct"/>
            <w:vAlign w:val="center"/>
          </w:tcPr>
          <w:p w14:paraId="47ED8039"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7D5CF6C0" w14:textId="77777777" w:rsidR="00131FED" w:rsidRPr="00D922D6" w:rsidRDefault="00131FED" w:rsidP="00131FED">
            <w:pPr>
              <w:pStyle w:val="Compact"/>
              <w:jc w:val="center"/>
              <w:rPr>
                <w:sz w:val="20"/>
                <w:szCs w:val="20"/>
              </w:rPr>
            </w:pPr>
            <w:r w:rsidRPr="00D922D6">
              <w:rPr>
                <w:sz w:val="20"/>
                <w:szCs w:val="20"/>
              </w:rPr>
              <w:t>-3.3589</w:t>
            </w:r>
          </w:p>
        </w:tc>
        <w:tc>
          <w:tcPr>
            <w:tcW w:w="547" w:type="pct"/>
            <w:vAlign w:val="center"/>
          </w:tcPr>
          <w:p w14:paraId="7273211A" w14:textId="77777777" w:rsidR="00131FED" w:rsidRPr="00D922D6" w:rsidRDefault="00131FED" w:rsidP="00131FED">
            <w:pPr>
              <w:pStyle w:val="Compact"/>
              <w:jc w:val="center"/>
              <w:rPr>
                <w:sz w:val="20"/>
                <w:szCs w:val="20"/>
              </w:rPr>
            </w:pPr>
            <w:r w:rsidRPr="00D922D6">
              <w:rPr>
                <w:sz w:val="20"/>
                <w:szCs w:val="20"/>
              </w:rPr>
              <w:t>37.0540</w:t>
            </w:r>
          </w:p>
        </w:tc>
        <w:tc>
          <w:tcPr>
            <w:tcW w:w="620" w:type="pct"/>
            <w:vAlign w:val="center"/>
          </w:tcPr>
          <w:p w14:paraId="45C9DE4D"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6C62138D" w14:textId="77777777" w:rsidR="00131FED" w:rsidRPr="00D922D6" w:rsidRDefault="00131FED" w:rsidP="00131FED">
            <w:pPr>
              <w:pStyle w:val="Compact"/>
              <w:jc w:val="center"/>
              <w:rPr>
                <w:sz w:val="20"/>
                <w:szCs w:val="20"/>
              </w:rPr>
            </w:pPr>
            <w:r w:rsidRPr="00D922D6">
              <w:rPr>
                <w:sz w:val="20"/>
                <w:szCs w:val="20"/>
              </w:rPr>
              <w:t>Capileira</w:t>
            </w:r>
          </w:p>
        </w:tc>
        <w:tc>
          <w:tcPr>
            <w:tcW w:w="616" w:type="pct"/>
            <w:vAlign w:val="center"/>
          </w:tcPr>
          <w:p w14:paraId="0994F16D" w14:textId="77777777" w:rsidR="00131FED" w:rsidRPr="00D922D6" w:rsidRDefault="00131FED" w:rsidP="00131FED">
            <w:pPr>
              <w:pStyle w:val="Compact"/>
              <w:jc w:val="center"/>
              <w:rPr>
                <w:sz w:val="20"/>
                <w:szCs w:val="20"/>
              </w:rPr>
            </w:pPr>
            <w:r w:rsidRPr="00D922D6">
              <w:rPr>
                <w:sz w:val="20"/>
                <w:szCs w:val="20"/>
              </w:rPr>
              <w:t>3149</w:t>
            </w:r>
          </w:p>
        </w:tc>
      </w:tr>
      <w:tr w:rsidR="00131FED" w:rsidRPr="00D922D6" w14:paraId="31885107" w14:textId="77777777" w:rsidTr="00131FED">
        <w:tc>
          <w:tcPr>
            <w:tcW w:w="940" w:type="pct"/>
            <w:vAlign w:val="center"/>
          </w:tcPr>
          <w:p w14:paraId="0EF2A707" w14:textId="77777777" w:rsidR="00131FED" w:rsidRPr="00D922D6" w:rsidRDefault="00131FED" w:rsidP="00131FED">
            <w:pPr>
              <w:pStyle w:val="Compact"/>
              <w:jc w:val="center"/>
              <w:rPr>
                <w:sz w:val="20"/>
                <w:szCs w:val="20"/>
              </w:rPr>
            </w:pPr>
            <w:r w:rsidRPr="00D922D6">
              <w:rPr>
                <w:sz w:val="20"/>
                <w:szCs w:val="20"/>
              </w:rPr>
              <w:t>Hoya Mora</w:t>
            </w:r>
          </w:p>
        </w:tc>
        <w:tc>
          <w:tcPr>
            <w:tcW w:w="452" w:type="pct"/>
            <w:vAlign w:val="center"/>
          </w:tcPr>
          <w:p w14:paraId="0DFE5F7C" w14:textId="77777777" w:rsidR="00131FED" w:rsidRPr="00D922D6" w:rsidRDefault="00131FED" w:rsidP="00131FED">
            <w:pPr>
              <w:pStyle w:val="Compact"/>
              <w:jc w:val="center"/>
              <w:rPr>
                <w:sz w:val="20"/>
                <w:szCs w:val="20"/>
              </w:rPr>
            </w:pPr>
            <w:r>
              <w:rPr>
                <w:sz w:val="20"/>
                <w:szCs w:val="20"/>
              </w:rPr>
              <w:t>2046</w:t>
            </w:r>
          </w:p>
        </w:tc>
        <w:tc>
          <w:tcPr>
            <w:tcW w:w="487" w:type="pct"/>
            <w:vAlign w:val="center"/>
          </w:tcPr>
          <w:p w14:paraId="72A1C467"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42F891A3" w14:textId="77777777" w:rsidR="00131FED" w:rsidRPr="00D922D6" w:rsidRDefault="00131FED" w:rsidP="00131FED">
            <w:pPr>
              <w:pStyle w:val="Compact"/>
              <w:jc w:val="center"/>
              <w:rPr>
                <w:sz w:val="20"/>
                <w:szCs w:val="20"/>
              </w:rPr>
            </w:pPr>
            <w:r w:rsidRPr="00D922D6">
              <w:rPr>
                <w:sz w:val="20"/>
                <w:szCs w:val="20"/>
              </w:rPr>
              <w:t>-3.3771</w:t>
            </w:r>
          </w:p>
        </w:tc>
        <w:tc>
          <w:tcPr>
            <w:tcW w:w="547" w:type="pct"/>
            <w:vAlign w:val="center"/>
          </w:tcPr>
          <w:p w14:paraId="54F7FB8C" w14:textId="77777777" w:rsidR="00131FED" w:rsidRPr="00D922D6" w:rsidRDefault="00131FED" w:rsidP="00131FED">
            <w:pPr>
              <w:pStyle w:val="Compact"/>
              <w:jc w:val="center"/>
              <w:rPr>
                <w:sz w:val="20"/>
                <w:szCs w:val="20"/>
              </w:rPr>
            </w:pPr>
            <w:r w:rsidRPr="00D922D6">
              <w:rPr>
                <w:sz w:val="20"/>
                <w:szCs w:val="20"/>
              </w:rPr>
              <w:t>37.0896</w:t>
            </w:r>
          </w:p>
        </w:tc>
        <w:tc>
          <w:tcPr>
            <w:tcW w:w="620" w:type="pct"/>
            <w:vAlign w:val="center"/>
          </w:tcPr>
          <w:p w14:paraId="487A01D3"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0BA4DEF0"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4F094426" w14:textId="77777777" w:rsidR="00131FED" w:rsidRPr="00D922D6" w:rsidRDefault="00131FED" w:rsidP="00131FED">
            <w:pPr>
              <w:pStyle w:val="Compact"/>
              <w:jc w:val="center"/>
              <w:rPr>
                <w:sz w:val="20"/>
                <w:szCs w:val="20"/>
              </w:rPr>
            </w:pPr>
            <w:r w:rsidRPr="00D922D6">
              <w:rPr>
                <w:sz w:val="20"/>
                <w:szCs w:val="20"/>
              </w:rPr>
              <w:t>2407</w:t>
            </w:r>
          </w:p>
        </w:tc>
      </w:tr>
      <w:tr w:rsidR="00131FED" w:rsidRPr="00D922D6" w14:paraId="7E1885E7" w14:textId="77777777" w:rsidTr="00131FED">
        <w:tc>
          <w:tcPr>
            <w:tcW w:w="940" w:type="pct"/>
            <w:vAlign w:val="center"/>
          </w:tcPr>
          <w:p w14:paraId="5599509C" w14:textId="77777777" w:rsidR="00131FED" w:rsidRPr="00D922D6" w:rsidRDefault="00131FED" w:rsidP="00131FED">
            <w:pPr>
              <w:pStyle w:val="Compact"/>
              <w:jc w:val="center"/>
              <w:rPr>
                <w:sz w:val="20"/>
                <w:szCs w:val="20"/>
              </w:rPr>
            </w:pPr>
            <w:proofErr w:type="spellStart"/>
            <w:r w:rsidRPr="00D922D6">
              <w:rPr>
                <w:sz w:val="20"/>
                <w:szCs w:val="20"/>
              </w:rPr>
              <w:t>Papeles</w:t>
            </w:r>
            <w:proofErr w:type="spellEnd"/>
            <w:r w:rsidRPr="00D922D6">
              <w:rPr>
                <w:sz w:val="20"/>
                <w:szCs w:val="20"/>
              </w:rPr>
              <w:t xml:space="preserve"> alto</w:t>
            </w:r>
          </w:p>
        </w:tc>
        <w:tc>
          <w:tcPr>
            <w:tcW w:w="452" w:type="pct"/>
            <w:vAlign w:val="center"/>
          </w:tcPr>
          <w:p w14:paraId="75B64D0E" w14:textId="77777777" w:rsidR="00131FED" w:rsidRPr="00D922D6" w:rsidRDefault="00131FED" w:rsidP="00131FED">
            <w:pPr>
              <w:pStyle w:val="Compact"/>
              <w:jc w:val="center"/>
              <w:rPr>
                <w:sz w:val="20"/>
                <w:szCs w:val="20"/>
              </w:rPr>
            </w:pPr>
            <w:r>
              <w:rPr>
                <w:sz w:val="20"/>
                <w:szCs w:val="20"/>
              </w:rPr>
              <w:t>2309</w:t>
            </w:r>
          </w:p>
        </w:tc>
        <w:tc>
          <w:tcPr>
            <w:tcW w:w="487" w:type="pct"/>
            <w:vAlign w:val="center"/>
          </w:tcPr>
          <w:p w14:paraId="6DB710DD"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230ED504" w14:textId="77777777" w:rsidR="00131FED" w:rsidRPr="00D922D6" w:rsidRDefault="00131FED" w:rsidP="00131FED">
            <w:pPr>
              <w:pStyle w:val="Compact"/>
              <w:jc w:val="center"/>
              <w:rPr>
                <w:sz w:val="20"/>
                <w:szCs w:val="20"/>
              </w:rPr>
            </w:pPr>
            <w:r w:rsidRPr="00D922D6">
              <w:rPr>
                <w:sz w:val="20"/>
                <w:szCs w:val="20"/>
              </w:rPr>
              <w:t>-3.3098</w:t>
            </w:r>
          </w:p>
        </w:tc>
        <w:tc>
          <w:tcPr>
            <w:tcW w:w="547" w:type="pct"/>
            <w:vAlign w:val="center"/>
          </w:tcPr>
          <w:p w14:paraId="0B0EAF22" w14:textId="77777777" w:rsidR="00131FED" w:rsidRPr="00D922D6" w:rsidRDefault="00131FED" w:rsidP="00131FED">
            <w:pPr>
              <w:pStyle w:val="Compact"/>
              <w:jc w:val="center"/>
              <w:rPr>
                <w:sz w:val="20"/>
                <w:szCs w:val="20"/>
              </w:rPr>
            </w:pPr>
            <w:r w:rsidRPr="00D922D6">
              <w:rPr>
                <w:sz w:val="20"/>
                <w:szCs w:val="20"/>
              </w:rPr>
              <w:t>37.1357</w:t>
            </w:r>
          </w:p>
        </w:tc>
        <w:tc>
          <w:tcPr>
            <w:tcW w:w="620" w:type="pct"/>
            <w:vAlign w:val="center"/>
          </w:tcPr>
          <w:p w14:paraId="4D615310"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29BC70FE"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D47947E" w14:textId="77777777" w:rsidR="00131FED" w:rsidRPr="00D922D6" w:rsidRDefault="00131FED" w:rsidP="00131FED">
            <w:pPr>
              <w:pStyle w:val="Compact"/>
              <w:jc w:val="center"/>
              <w:rPr>
                <w:sz w:val="20"/>
                <w:szCs w:val="20"/>
              </w:rPr>
            </w:pPr>
            <w:r w:rsidRPr="00D922D6">
              <w:rPr>
                <w:sz w:val="20"/>
                <w:szCs w:val="20"/>
              </w:rPr>
              <w:t>2420</w:t>
            </w:r>
          </w:p>
        </w:tc>
      </w:tr>
    </w:tbl>
    <w:p w14:paraId="0DD5F0D9" w14:textId="65DD8576" w:rsidR="00647E06" w:rsidRPr="002C2667" w:rsidRDefault="00D1299D" w:rsidP="00D1299D">
      <w:pPr>
        <w:spacing w:line="360" w:lineRule="auto"/>
        <w:rPr>
          <w:i/>
        </w:rPr>
      </w:pPr>
      <w:r w:rsidRPr="002C2667">
        <w:rPr>
          <w:i/>
        </w:rPr>
        <w:t>Table 2</w:t>
      </w:r>
      <w:r w:rsidR="002C2667" w:rsidRPr="002C2667">
        <w:rPr>
          <w:i/>
        </w:rPr>
        <w:t xml:space="preserve">. </w:t>
      </w:r>
      <w:r w:rsidR="002C2667">
        <w:rPr>
          <w:i/>
        </w:rPr>
        <w:t xml:space="preserve">Information about </w:t>
      </w:r>
      <w:r w:rsidR="002C2667" w:rsidRPr="002C2667">
        <w:rPr>
          <w:i/>
        </w:rPr>
        <w:t xml:space="preserve">transects sampled to collect data included in this dataset. </w:t>
      </w:r>
    </w:p>
    <w:p w14:paraId="6385671B" w14:textId="77777777" w:rsidR="00647E06" w:rsidRPr="00D1299D" w:rsidRDefault="00D1299D" w:rsidP="00D1299D">
      <w:pPr>
        <w:pStyle w:val="Heading3"/>
        <w:spacing w:line="360" w:lineRule="auto"/>
        <w:rPr>
          <w:color w:val="auto"/>
        </w:rPr>
      </w:pPr>
      <w:bookmarkStart w:id="62" w:name="method-step-description"/>
      <w:bookmarkEnd w:id="62"/>
      <w:r w:rsidRPr="00D1299D">
        <w:rPr>
          <w:color w:val="auto"/>
        </w:rPr>
        <w:t>Method step description</w:t>
      </w:r>
    </w:p>
    <w:p w14:paraId="0FD17272" w14:textId="77777777" w:rsidR="00647E06" w:rsidRPr="00D1299D" w:rsidRDefault="00D1299D" w:rsidP="00D1299D">
      <w:pPr>
        <w:spacing w:line="360" w:lineRule="auto"/>
      </w:pPr>
      <w:r w:rsidRPr="00D1299D">
        <w:t xml:space="preserve">All data were stored in a normalized database and incorporated into the Information System of Sierra Nevada Global-Change Observatory. Taxonomic and spatial validations were made on this database (see </w:t>
      </w:r>
      <w:r w:rsidRPr="002C2667">
        <w:rPr>
          <w:i/>
        </w:rPr>
        <w:t>Quality-control description</w:t>
      </w:r>
      <w:r w:rsidRPr="00D1299D">
        <w:t>). A custom-made SQL view of the database was performed to gather occurrence data and other variables associated with occurrence data, specifically:</w:t>
      </w:r>
    </w:p>
    <w:p w14:paraId="712027A6" w14:textId="77777777" w:rsidR="00647E06" w:rsidRPr="00D1299D" w:rsidRDefault="00D1299D" w:rsidP="00D1299D">
      <w:pPr>
        <w:numPr>
          <w:ilvl w:val="0"/>
          <w:numId w:val="5"/>
        </w:numPr>
        <w:spacing w:line="360" w:lineRule="auto"/>
      </w:pPr>
      <w:r w:rsidRPr="00D1299D">
        <w:t xml:space="preserve">Birds Count: Number of individual recorded by the observer within transect (see </w:t>
      </w:r>
      <w:r w:rsidRPr="00D1299D">
        <w:rPr>
          <w:i/>
        </w:rPr>
        <w:t>Sampling description</w:t>
      </w:r>
      <w:r w:rsidRPr="00D1299D">
        <w:t>)</w:t>
      </w:r>
    </w:p>
    <w:p w14:paraId="799DF9E5" w14:textId="77777777" w:rsidR="00647E06" w:rsidRPr="00D1299D" w:rsidRDefault="00D1299D" w:rsidP="00D1299D">
      <w:pPr>
        <w:numPr>
          <w:ilvl w:val="0"/>
          <w:numId w:val="5"/>
        </w:numPr>
        <w:spacing w:line="360" w:lineRule="auto"/>
      </w:pPr>
      <w:r w:rsidRPr="00D1299D">
        <w:lastRenderedPageBreak/>
        <w:t>Distance: Distance of the contact (bird) to transect line. The distance is estimated by eye.</w:t>
      </w:r>
    </w:p>
    <w:p w14:paraId="3C88CA4A" w14:textId="77777777" w:rsidR="00647E06" w:rsidRPr="00D1299D" w:rsidRDefault="00D1299D" w:rsidP="00D1299D">
      <w:pPr>
        <w:spacing w:line="360" w:lineRule="auto"/>
      </w:pPr>
      <w:r w:rsidRPr="00D1299D">
        <w:t>The occurrence and measurement data were accommodated to fulfill the Darwin Core Standard (Wieczorek et al. 2009, 2012). We used Darwin Core Archive Validator tool (http://tools.gbif.org/dwca-validator/) to check whether the dataset meets Darwin Core specifications. The Integrated Publishing Toolkit (IPT v2.0.5) (Robertson et al. 2014) of the Spanish node of the Global Biodiversity Information Facility (GBIF) (http://www.gbif.es</w:t>
      </w:r>
      <w:proofErr w:type="gramStart"/>
      <w:r w:rsidRPr="00D1299D">
        <w:t>:8080</w:t>
      </w:r>
      <w:proofErr w:type="gramEnd"/>
      <w:r w:rsidRPr="00D1299D">
        <w:t>/ipt) was used both to upload the Darwin Core Archive and to fill out the metadata.</w:t>
      </w:r>
    </w:p>
    <w:p w14:paraId="66C55BB6" w14:textId="5FC4C9EB" w:rsidR="00647E06" w:rsidRPr="00D1299D" w:rsidRDefault="00D1299D" w:rsidP="00D1299D">
      <w:pPr>
        <w:spacing w:line="360" w:lineRule="auto"/>
      </w:pPr>
      <w:r w:rsidRPr="00D1299D">
        <w:t>The Darwin Core elements for the occurrence dat</w:t>
      </w:r>
      <w:r w:rsidR="002C2667">
        <w:t>a included in the dataset are:</w:t>
      </w:r>
      <w:r w:rsidRPr="00D1299D">
        <w:t xml:space="preserve"> occurrenceId, modified, language, basisOfRecord, institutionCode, collectionCode, catalogNumber, scientificName, kingdom, phylum, class, order, family, genus, specificEpithet, scientificNameAuthorship, continent, country, countryCode, stateProvince, county, locality, minimumElevationInMeters, maximumElevationInMeters, decimalLongitude, decimalLatitude, coordinateUncertaintyinMeters, geodeticDatum, recordedBy, DayCollected, MonthCollected, YearCollected, EventDate.</w:t>
      </w:r>
    </w:p>
    <w:p w14:paraId="3C5C455C" w14:textId="77777777" w:rsidR="00647E06" w:rsidRPr="00D1299D" w:rsidRDefault="00D1299D" w:rsidP="00D1299D">
      <w:pPr>
        <w:spacing w:line="360" w:lineRule="auto"/>
      </w:pPr>
      <w:r w:rsidRPr="00D1299D">
        <w:t>For the measurement data, the Darwin Core elements included are: measurementID, measurementType, measurementValue, measurementAccuracy, measurementUnit, measurementDeterminedDate, measurementDeterminedBy, measurementMethod.</w:t>
      </w:r>
    </w:p>
    <w:p w14:paraId="3ADDB802" w14:textId="77777777" w:rsidR="00647E06" w:rsidRPr="00D1299D" w:rsidRDefault="00D1299D" w:rsidP="00D1299D">
      <w:pPr>
        <w:pStyle w:val="Heading3"/>
        <w:spacing w:line="360" w:lineRule="auto"/>
        <w:rPr>
          <w:color w:val="auto"/>
        </w:rPr>
      </w:pPr>
      <w:bookmarkStart w:id="63" w:name="quality-control-description"/>
      <w:bookmarkEnd w:id="63"/>
      <w:r w:rsidRPr="00D1299D">
        <w:rPr>
          <w:color w:val="auto"/>
        </w:rPr>
        <w:t>Quality control description</w:t>
      </w:r>
    </w:p>
    <w:p w14:paraId="66E8F98B" w14:textId="77777777" w:rsidR="00647E06" w:rsidRPr="00D1299D" w:rsidRDefault="00D1299D" w:rsidP="00D1299D">
      <w:pPr>
        <w:spacing w:line="360" w:lineRule="auto"/>
      </w:pPr>
      <w:r w:rsidRPr="00D1299D">
        <w:t xml:space="preserve">The sampling transects were georeferenced using a Garmin eTrex Legend GPS (WGS 84 Datum) with an accuracy of ±5 m. We also used colour digital orthophotographs provided by the Andalusian Cartography Institute and GIS (ArcGIS 9.2; ESRI, Redlands, California, USA) to verify that the geographical coordinates of </w:t>
      </w:r>
      <w:proofErr w:type="gramStart"/>
      <w:r w:rsidRPr="00D1299D">
        <w:t>the transect</w:t>
      </w:r>
      <w:proofErr w:type="gramEnd"/>
      <w:r w:rsidRPr="00D1299D">
        <w:t xml:space="preserve"> were correct (Chapman and Wieczorek 2006).</w:t>
      </w:r>
    </w:p>
    <w:p w14:paraId="12BA3B04" w14:textId="77777777" w:rsidR="00647E06" w:rsidRPr="00D1299D" w:rsidRDefault="00D1299D" w:rsidP="00D1299D">
      <w:pPr>
        <w:spacing w:line="360" w:lineRule="auto"/>
      </w:pPr>
      <w:r w:rsidRPr="00D1299D">
        <w:t xml:space="preserve">For the identification of the specimes several </w:t>
      </w:r>
      <w:proofErr w:type="gramStart"/>
      <w:r w:rsidRPr="00D1299D">
        <w:t>fields</w:t>
      </w:r>
      <w:proofErr w:type="gramEnd"/>
      <w:r w:rsidRPr="00D1299D">
        <w:t xml:space="preserve"> guides were used </w:t>
      </w:r>
      <w:r w:rsidR="00045BD1" w:rsidRPr="00045BD1">
        <w:rPr>
          <w:color w:val="FF0000"/>
          <w:highlight w:val="yellow"/>
        </w:rPr>
        <w:t>(INCLUIR REFEENCIAS</w:t>
      </w:r>
      <w:r w:rsidRPr="00045BD1">
        <w:rPr>
          <w:color w:val="FF0000"/>
          <w:highlight w:val="yellow"/>
        </w:rPr>
        <w:t>)</w:t>
      </w:r>
      <w:r w:rsidRPr="00D1299D">
        <w:t xml:space="preserve">. The scientific names were checked with database of the IOC World Bird </w:t>
      </w:r>
      <w:r w:rsidRPr="00D1299D">
        <w:lastRenderedPageBreak/>
        <w:t>List (v 5.52) (Gill and Donkster 2015). We also used the R package taxize (Chamberlian and Szocs 2013, Chamberlain et al. 2014) to verify the taxonomical classification.</w:t>
      </w:r>
    </w:p>
    <w:p w14:paraId="0D76C30D" w14:textId="77777777" w:rsidR="00647E06" w:rsidRPr="00D1299D" w:rsidRDefault="00D1299D" w:rsidP="00D1299D">
      <w:pPr>
        <w:spacing w:line="360" w:lineRule="auto"/>
      </w:pPr>
      <w:r w:rsidRPr="00D1299D">
        <w:t>We also performed validation procedures (Chapman 2005a, 2005b) (geopraphic coordinate format, coordinates within country/provincial boundaries, absence of ASCII anomalous characters in the dataset) with DARWIN_TEST (v3.2) software (Ortega-Maqueda and Pando 2008).</w:t>
      </w:r>
    </w:p>
    <w:p w14:paraId="20257ED9" w14:textId="77777777" w:rsidR="00647E06" w:rsidRPr="00D1299D" w:rsidRDefault="00D1299D" w:rsidP="00D1299D">
      <w:pPr>
        <w:pStyle w:val="Heading2"/>
        <w:spacing w:line="360" w:lineRule="auto"/>
        <w:rPr>
          <w:color w:val="auto"/>
        </w:rPr>
      </w:pPr>
      <w:bookmarkStart w:id="64" w:name="dataset-description"/>
      <w:bookmarkEnd w:id="64"/>
      <w:r w:rsidRPr="00D1299D">
        <w:rPr>
          <w:color w:val="auto"/>
        </w:rPr>
        <w:t>Dataset description</w:t>
      </w:r>
    </w:p>
    <w:p w14:paraId="59801C5A" w14:textId="77777777" w:rsidR="00647E06" w:rsidRPr="00D1299D" w:rsidRDefault="00D1299D" w:rsidP="00D1299D">
      <w:pPr>
        <w:spacing w:line="360" w:lineRule="auto"/>
      </w:pPr>
      <w:r w:rsidRPr="00D1299D">
        <w:rPr>
          <w:b/>
        </w:rPr>
        <w:t>Object name</w:t>
      </w:r>
      <w:r w:rsidRPr="00D1299D">
        <w:t>: Darwin Core Archive Dataset of Passerine bird communities in a mediterranean high mountain (Sierra Nevada, Spain)</w:t>
      </w:r>
    </w:p>
    <w:p w14:paraId="22CC9A83" w14:textId="77777777" w:rsidR="00647E06" w:rsidRPr="00D1299D" w:rsidRDefault="00D1299D" w:rsidP="00D1299D">
      <w:pPr>
        <w:spacing w:line="360" w:lineRule="auto"/>
      </w:pPr>
      <w:r w:rsidRPr="00D1299D">
        <w:rPr>
          <w:b/>
        </w:rPr>
        <w:t>Character encoding</w:t>
      </w:r>
      <w:r w:rsidRPr="00D1299D">
        <w:t>: UTF-8</w:t>
      </w:r>
    </w:p>
    <w:p w14:paraId="1E506A0F" w14:textId="77777777" w:rsidR="00647E06" w:rsidRPr="00D1299D" w:rsidRDefault="00D1299D" w:rsidP="00D1299D">
      <w:pPr>
        <w:spacing w:line="360" w:lineRule="auto"/>
      </w:pPr>
      <w:r w:rsidRPr="00D1299D">
        <w:rPr>
          <w:b/>
        </w:rPr>
        <w:t>Format name</w:t>
      </w:r>
      <w:r w:rsidRPr="00D1299D">
        <w:t>: Darwin Core Archive format</w:t>
      </w:r>
    </w:p>
    <w:p w14:paraId="0E018C75" w14:textId="77777777" w:rsidR="00647E06" w:rsidRPr="00D1299D" w:rsidRDefault="00D1299D" w:rsidP="00D1299D">
      <w:pPr>
        <w:spacing w:line="360" w:lineRule="auto"/>
      </w:pPr>
      <w:r w:rsidRPr="00D1299D">
        <w:rPr>
          <w:b/>
        </w:rPr>
        <w:t>Format version</w:t>
      </w:r>
      <w:r w:rsidRPr="00D1299D">
        <w:t>: 1.0</w:t>
      </w:r>
    </w:p>
    <w:p w14:paraId="6C761129" w14:textId="4814F489" w:rsidR="00647E06" w:rsidRPr="00D1299D" w:rsidRDefault="00D1299D" w:rsidP="00D1299D">
      <w:pPr>
        <w:spacing w:line="360" w:lineRule="auto"/>
      </w:pPr>
      <w:r w:rsidRPr="00D1299D">
        <w:rPr>
          <w:b/>
        </w:rPr>
        <w:t>Distribution</w:t>
      </w:r>
      <w:r w:rsidR="00B901DE">
        <w:t xml:space="preserve">: </w:t>
      </w:r>
    </w:p>
    <w:p w14:paraId="087D35A1" w14:textId="77777777" w:rsidR="00647E06" w:rsidRPr="00D1299D" w:rsidRDefault="00D1299D" w:rsidP="00D1299D">
      <w:pPr>
        <w:spacing w:line="360" w:lineRule="auto"/>
      </w:pPr>
      <w:r w:rsidRPr="00D1299D">
        <w:rPr>
          <w:b/>
        </w:rPr>
        <w:t>Publication date of data</w:t>
      </w:r>
      <w:proofErr w:type="gramStart"/>
      <w:r w:rsidRPr="00D1299D">
        <w:t>: :red</w:t>
      </w:r>
      <w:proofErr w:type="gramEnd"/>
      <w:r w:rsidRPr="00D1299D">
        <w:t>_circle: 2015-??</w:t>
      </w:r>
    </w:p>
    <w:p w14:paraId="467F0BF9" w14:textId="77777777" w:rsidR="00647E06" w:rsidRPr="00D1299D" w:rsidRDefault="00D1299D" w:rsidP="00D1299D">
      <w:pPr>
        <w:spacing w:line="360" w:lineRule="auto"/>
      </w:pPr>
      <w:r w:rsidRPr="00D1299D">
        <w:rPr>
          <w:b/>
        </w:rPr>
        <w:t>Language</w:t>
      </w:r>
      <w:r w:rsidRPr="00D1299D">
        <w:t>: English</w:t>
      </w:r>
    </w:p>
    <w:p w14:paraId="12FB28ED" w14:textId="77777777" w:rsidR="00647E06" w:rsidRPr="00D1299D" w:rsidRDefault="00D1299D" w:rsidP="00D1299D">
      <w:pPr>
        <w:spacing w:line="360" w:lineRule="auto"/>
      </w:pPr>
      <w:r w:rsidRPr="00D1299D">
        <w:rPr>
          <w:b/>
        </w:rPr>
        <w:t>Licenses of use</w:t>
      </w:r>
      <w:r w:rsidRPr="00D1299D">
        <w:t xml:space="preserve">: </w:t>
      </w:r>
      <w:r w:rsidR="00045BD1" w:rsidRPr="00045BD1">
        <w:rPr>
          <w:color w:val="FF0000"/>
          <w:highlight w:val="yellow"/>
        </w:rPr>
        <w:t>FALTA</w:t>
      </w:r>
      <w:r w:rsidR="00045BD1" w:rsidRPr="00045BD1">
        <w:rPr>
          <w:color w:val="FF0000"/>
        </w:rPr>
        <w:t xml:space="preserve"> </w:t>
      </w:r>
    </w:p>
    <w:p w14:paraId="485DBAED" w14:textId="77777777" w:rsidR="00647E06" w:rsidRPr="00D1299D" w:rsidRDefault="00D1299D" w:rsidP="00D1299D">
      <w:pPr>
        <w:spacing w:line="360" w:lineRule="auto"/>
      </w:pPr>
      <w:r w:rsidRPr="00D1299D">
        <w:rPr>
          <w:b/>
        </w:rPr>
        <w:t>Metadata language</w:t>
      </w:r>
      <w:r w:rsidRPr="00D1299D">
        <w:t>: English</w:t>
      </w:r>
    </w:p>
    <w:p w14:paraId="4ED90418" w14:textId="77777777" w:rsidR="00647E06" w:rsidRPr="00D1299D" w:rsidRDefault="00D1299D" w:rsidP="00D1299D">
      <w:pPr>
        <w:spacing w:line="360" w:lineRule="auto"/>
      </w:pPr>
      <w:r w:rsidRPr="00D1299D">
        <w:rPr>
          <w:b/>
        </w:rPr>
        <w:t>Date of metadata creation</w:t>
      </w:r>
      <w:r w:rsidRPr="00D1299D">
        <w:t>: 2015-05-10</w:t>
      </w:r>
    </w:p>
    <w:p w14:paraId="767ED911" w14:textId="77777777" w:rsidR="00647E06" w:rsidRPr="00D1299D" w:rsidRDefault="00D1299D" w:rsidP="00D1299D">
      <w:pPr>
        <w:spacing w:line="360" w:lineRule="auto"/>
      </w:pPr>
      <w:r w:rsidRPr="00D1299D">
        <w:rPr>
          <w:b/>
        </w:rPr>
        <w:t>Hierarchy level</w:t>
      </w:r>
      <w:r w:rsidRPr="00D1299D">
        <w:t>: Dataset</w:t>
      </w:r>
    </w:p>
    <w:p w14:paraId="7B5A64E5" w14:textId="77777777" w:rsidR="00647E06" w:rsidRPr="00D1299D" w:rsidRDefault="00D1299D" w:rsidP="00D1299D">
      <w:pPr>
        <w:pStyle w:val="Heading2"/>
        <w:spacing w:line="360" w:lineRule="auto"/>
        <w:rPr>
          <w:color w:val="auto"/>
        </w:rPr>
      </w:pPr>
      <w:bookmarkStart w:id="65" w:name="acknowledgements"/>
      <w:bookmarkEnd w:id="65"/>
      <w:r w:rsidRPr="00D1299D">
        <w:rPr>
          <w:color w:val="auto"/>
        </w:rPr>
        <w:lastRenderedPageBreak/>
        <w:t>Acknowledgements</w:t>
      </w:r>
    </w:p>
    <w:p w14:paraId="55DDB1FB" w14:textId="77777777" w:rsidR="00647E06" w:rsidRDefault="00D1299D" w:rsidP="00D1299D">
      <w:pPr>
        <w:pStyle w:val="Heading2"/>
        <w:spacing w:line="360" w:lineRule="auto"/>
        <w:rPr>
          <w:color w:val="auto"/>
        </w:rPr>
      </w:pPr>
      <w:bookmarkStart w:id="66" w:name="references"/>
      <w:bookmarkEnd w:id="66"/>
      <w:r w:rsidRPr="00D1299D">
        <w:rPr>
          <w:color w:val="auto"/>
        </w:rPr>
        <w:t>References</w:t>
      </w:r>
    </w:p>
    <w:p w14:paraId="3501CFB6" w14:textId="77777777" w:rsidR="00131FED" w:rsidRDefault="00131FED" w:rsidP="00131FED">
      <w:proofErr w:type="spellStart"/>
      <w:r>
        <w:t>Anokwa</w:t>
      </w:r>
      <w:proofErr w:type="spellEnd"/>
      <w:r>
        <w:t xml:space="preserve"> Y, </w:t>
      </w:r>
      <w:proofErr w:type="spellStart"/>
      <w:r>
        <w:t>Hartung</w:t>
      </w:r>
      <w:proofErr w:type="spellEnd"/>
      <w:r>
        <w:t xml:space="preserve"> C, Brunette W, </w:t>
      </w:r>
      <w:proofErr w:type="spellStart"/>
      <w:r>
        <w:t>Borriello</w:t>
      </w:r>
      <w:proofErr w:type="spellEnd"/>
      <w:r>
        <w:t xml:space="preserve"> G, </w:t>
      </w:r>
      <w:proofErr w:type="spellStart"/>
      <w:r>
        <w:t>Lerer</w:t>
      </w:r>
      <w:proofErr w:type="spellEnd"/>
      <w:r>
        <w:t xml:space="preserve"> A (2009) Open source data collection in the developing world. Computer 42(10): 97-99. </w:t>
      </w:r>
      <w:proofErr w:type="spellStart"/>
      <w:proofErr w:type="gramStart"/>
      <w:r>
        <w:t>doi</w:t>
      </w:r>
      <w:proofErr w:type="spellEnd"/>
      <w:proofErr w:type="gramEnd"/>
      <w:r>
        <w:t>: 10.1109/MC.2009.328</w:t>
      </w:r>
    </w:p>
    <w:p w14:paraId="218A57AE" w14:textId="77777777" w:rsidR="00131FED" w:rsidRDefault="00131FED" w:rsidP="00131FED">
      <w:proofErr w:type="gramStart"/>
      <w:r>
        <w:t>Barbet-</w:t>
      </w:r>
      <w:proofErr w:type="spellStart"/>
      <w:r>
        <w:t>Massin</w:t>
      </w:r>
      <w:proofErr w:type="spellEnd"/>
      <w:r>
        <w:t xml:space="preserve"> M, </w:t>
      </w:r>
      <w:proofErr w:type="spellStart"/>
      <w:r>
        <w:t>Thuiller</w:t>
      </w:r>
      <w:proofErr w:type="spellEnd"/>
      <w:r>
        <w:t xml:space="preserve"> W, </w:t>
      </w:r>
      <w:proofErr w:type="spellStart"/>
      <w:r>
        <w:t>Jiguet</w:t>
      </w:r>
      <w:proofErr w:type="spellEnd"/>
      <w:r>
        <w:t xml:space="preserve"> F (2012) The fate of European breeding birds under climate, land-use and dispersal scenarios.</w:t>
      </w:r>
      <w:proofErr w:type="gramEnd"/>
      <w:r>
        <w:t xml:space="preserve"> </w:t>
      </w:r>
      <w:proofErr w:type="gramStart"/>
      <w:r>
        <w:t>Global Change Biology 18 (3): 881–890.</w:t>
      </w:r>
      <w:proofErr w:type="gramEnd"/>
    </w:p>
    <w:p w14:paraId="53526A87" w14:textId="77777777" w:rsidR="00131FED" w:rsidRDefault="00131FED" w:rsidP="00131FED">
      <w:proofErr w:type="spellStart"/>
      <w:proofErr w:type="gramStart"/>
      <w:r>
        <w:t>Barea-Azcón</w:t>
      </w:r>
      <w:proofErr w:type="spellEnd"/>
      <w:r>
        <w:t xml:space="preserve"> JM, Martín-Jaramillo J, </w:t>
      </w:r>
      <w:proofErr w:type="spellStart"/>
      <w:r>
        <w:t>López</w:t>
      </w:r>
      <w:proofErr w:type="spellEnd"/>
      <w:r>
        <w:t xml:space="preserve"> R (2012) </w:t>
      </w:r>
      <w:proofErr w:type="spellStart"/>
      <w:r>
        <w:t>Paseriformes</w:t>
      </w:r>
      <w:proofErr w:type="spellEnd"/>
      <w:r>
        <w:t xml:space="preserve"> y </w:t>
      </w:r>
      <w:proofErr w:type="spellStart"/>
      <w:r>
        <w:t>otras</w:t>
      </w:r>
      <w:proofErr w:type="spellEnd"/>
      <w:r>
        <w:t xml:space="preserve"> </w:t>
      </w:r>
      <w:proofErr w:type="spellStart"/>
      <w:r>
        <w:t>aves</w:t>
      </w:r>
      <w:proofErr w:type="spellEnd"/>
      <w:r>
        <w:t>.</w:t>
      </w:r>
      <w:proofErr w:type="gramEnd"/>
      <w:r>
        <w:t xml:space="preserve"> In: </w:t>
      </w:r>
      <w:proofErr w:type="spellStart"/>
      <w:r>
        <w:t>Aspizua</w:t>
      </w:r>
      <w:proofErr w:type="spellEnd"/>
      <w:r>
        <w:t xml:space="preserve"> R, </w:t>
      </w:r>
      <w:proofErr w:type="spellStart"/>
      <w:r>
        <w:t>Barea-Azcón</w:t>
      </w:r>
      <w:proofErr w:type="spellEnd"/>
      <w:r>
        <w:t xml:space="preserve"> JM, </w:t>
      </w:r>
      <w:proofErr w:type="spellStart"/>
      <w:r>
        <w:t>Bonet</w:t>
      </w:r>
      <w:proofErr w:type="spellEnd"/>
      <w:r>
        <w:t xml:space="preserve"> FJ, Pérez-</w:t>
      </w:r>
      <w:proofErr w:type="spellStart"/>
      <w:r>
        <w:t>Luque</w:t>
      </w:r>
      <w:proofErr w:type="spellEnd"/>
      <w:r>
        <w:t xml:space="preserve"> AJ, Zamora R (</w:t>
      </w:r>
      <w:proofErr w:type="spellStart"/>
      <w:r>
        <w:t>Eds</w:t>
      </w:r>
      <w:proofErr w:type="spellEnd"/>
      <w:r>
        <w:t xml:space="preserve">). </w:t>
      </w:r>
      <w:proofErr w:type="spellStart"/>
      <w:r>
        <w:t>Observatorio</w:t>
      </w:r>
      <w:proofErr w:type="spellEnd"/>
      <w:r>
        <w:t xml:space="preserve"> de </w:t>
      </w:r>
      <w:proofErr w:type="spellStart"/>
      <w:r>
        <w:t>Cambio</w:t>
      </w:r>
      <w:proofErr w:type="spellEnd"/>
      <w:r>
        <w:t xml:space="preserve"> Global Sierra Nevada: </w:t>
      </w:r>
      <w:proofErr w:type="spellStart"/>
      <w:r>
        <w:t>metodologías</w:t>
      </w:r>
      <w:proofErr w:type="spellEnd"/>
      <w:r>
        <w:t xml:space="preserve"> de </w:t>
      </w:r>
      <w:proofErr w:type="spellStart"/>
      <w:r>
        <w:t>seguimiento</w:t>
      </w:r>
      <w:proofErr w:type="spellEnd"/>
      <w:r>
        <w:t xml:space="preserve">. </w:t>
      </w:r>
      <w:proofErr w:type="spellStart"/>
      <w:proofErr w:type="gramStart"/>
      <w:r>
        <w:t>Consejería</w:t>
      </w:r>
      <w:proofErr w:type="spellEnd"/>
      <w:r>
        <w:t xml:space="preserve"> de </w:t>
      </w:r>
      <w:proofErr w:type="spellStart"/>
      <w:r>
        <w:t>Medio</w:t>
      </w:r>
      <w:proofErr w:type="spellEnd"/>
      <w:r>
        <w:t xml:space="preserve"> </w:t>
      </w:r>
      <w:proofErr w:type="spellStart"/>
      <w:r>
        <w:t>Ambiente</w:t>
      </w:r>
      <w:proofErr w:type="spellEnd"/>
      <w:r>
        <w:t>, Junta de Andalucía.</w:t>
      </w:r>
      <w:proofErr w:type="gramEnd"/>
      <w:r>
        <w:t xml:space="preserve"> 86-87.</w:t>
      </w:r>
    </w:p>
    <w:p w14:paraId="1BCD9F5A" w14:textId="77777777" w:rsidR="00131FED" w:rsidRDefault="00131FED" w:rsidP="00131FED">
      <w:proofErr w:type="spellStart"/>
      <w:proofErr w:type="gramStart"/>
      <w:r>
        <w:t>Barea-Azcón</w:t>
      </w:r>
      <w:proofErr w:type="spellEnd"/>
      <w:r>
        <w:t xml:space="preserve"> JM, Martín-Jaramillo J, </w:t>
      </w:r>
      <w:proofErr w:type="spellStart"/>
      <w:r>
        <w:t>López</w:t>
      </w:r>
      <w:proofErr w:type="spellEnd"/>
      <w:r>
        <w:t xml:space="preserve"> R (2014) Passerines and other birds.</w:t>
      </w:r>
      <w:proofErr w:type="gramEnd"/>
      <w:r>
        <w:t xml:space="preserve"> In: </w:t>
      </w:r>
      <w:proofErr w:type="spellStart"/>
      <w:r>
        <w:t>Aspizua</w:t>
      </w:r>
      <w:proofErr w:type="spellEnd"/>
      <w:r>
        <w:t xml:space="preserve"> R, </w:t>
      </w:r>
      <w:proofErr w:type="spellStart"/>
      <w:r>
        <w:t>Barea-Azcón</w:t>
      </w:r>
      <w:proofErr w:type="spellEnd"/>
      <w:r>
        <w:t xml:space="preserve"> JM, </w:t>
      </w:r>
      <w:proofErr w:type="spellStart"/>
      <w:r>
        <w:t>Bonet</w:t>
      </w:r>
      <w:proofErr w:type="spellEnd"/>
      <w:r>
        <w:t xml:space="preserve"> FJ, Pérez-</w:t>
      </w:r>
      <w:proofErr w:type="spellStart"/>
      <w:r>
        <w:t>Luque</w:t>
      </w:r>
      <w:proofErr w:type="spellEnd"/>
      <w:r>
        <w:t xml:space="preserve"> AJ, Zamora R (</w:t>
      </w:r>
      <w:proofErr w:type="spellStart"/>
      <w:r>
        <w:t>Eds</w:t>
      </w:r>
      <w:proofErr w:type="spellEnd"/>
      <w:r>
        <w:t xml:space="preserve">). </w:t>
      </w:r>
      <w:proofErr w:type="gramStart"/>
      <w:r>
        <w:t>Sierra Nevada Global Change Observatory.</w:t>
      </w:r>
      <w:proofErr w:type="gramEnd"/>
      <w:r>
        <w:t xml:space="preserve"> Monitoring methodologies. </w:t>
      </w:r>
      <w:proofErr w:type="spellStart"/>
      <w:proofErr w:type="gramStart"/>
      <w:r>
        <w:t>Consejería</w:t>
      </w:r>
      <w:proofErr w:type="spellEnd"/>
      <w:r>
        <w:t xml:space="preserve"> de </w:t>
      </w:r>
      <w:proofErr w:type="spellStart"/>
      <w:r>
        <w:t>Medio</w:t>
      </w:r>
      <w:proofErr w:type="spellEnd"/>
      <w:r>
        <w:t xml:space="preserve"> </w:t>
      </w:r>
      <w:proofErr w:type="spellStart"/>
      <w:r>
        <w:t>Ambiente</w:t>
      </w:r>
      <w:proofErr w:type="spellEnd"/>
      <w:r>
        <w:t>, Junta de Andalucía.</w:t>
      </w:r>
      <w:proofErr w:type="gramEnd"/>
      <w:r>
        <w:t xml:space="preserve"> 86-87.</w:t>
      </w:r>
    </w:p>
    <w:p w14:paraId="3A66FF29" w14:textId="77777777" w:rsidR="00131FED" w:rsidRDefault="00131FED" w:rsidP="00131FED">
      <w:r>
        <w:t>Crick H (2004) The impact of climate change on birds. Ibis 146: 48-56</w:t>
      </w:r>
    </w:p>
    <w:p w14:paraId="1C579BF7"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(2004)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(Novena parte: </w:t>
      </w:r>
      <w:proofErr w:type="spellStart"/>
      <w:r>
        <w:t>orden</w:t>
      </w:r>
      <w:proofErr w:type="spellEnd"/>
      <w:r>
        <w:t xml:space="preserve"> Passeriformes, </w:t>
      </w:r>
      <w:proofErr w:type="spellStart"/>
      <w:r>
        <w:t>familias</w:t>
      </w:r>
      <w:proofErr w:type="spellEnd"/>
      <w:r>
        <w:t xml:space="preserve"> </w:t>
      </w:r>
      <w:proofErr w:type="spellStart"/>
      <w:r>
        <w:t>Cotingidae</w:t>
      </w:r>
      <w:proofErr w:type="spellEnd"/>
      <w:r>
        <w:t xml:space="preserve"> a </w:t>
      </w:r>
      <w:proofErr w:type="spellStart"/>
      <w:r>
        <w:t>Motacillidae</w:t>
      </w:r>
      <w:proofErr w:type="spellEnd"/>
      <w:r>
        <w:t xml:space="preserve">). </w:t>
      </w:r>
      <w:proofErr w:type="spellStart"/>
      <w:proofErr w:type="gramStart"/>
      <w:r>
        <w:t>Ardeola</w:t>
      </w:r>
      <w:proofErr w:type="spellEnd"/>
      <w:r>
        <w:t xml:space="preserve"> 51(2): 491–499.</w:t>
      </w:r>
      <w:proofErr w:type="gramEnd"/>
    </w:p>
    <w:p w14:paraId="680724ED"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(2005)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Campephagidae</w:t>
      </w:r>
      <w:proofErr w:type="spellEnd"/>
      <w:r>
        <w:t xml:space="preserve"> a </w:t>
      </w:r>
      <w:proofErr w:type="spellStart"/>
      <w:r>
        <w:t>Turdidae</w:t>
      </w:r>
      <w:proofErr w:type="spellEnd"/>
      <w:r>
        <w:t xml:space="preserve">). </w:t>
      </w:r>
      <w:proofErr w:type="spellStart"/>
      <w:proofErr w:type="gramStart"/>
      <w:r>
        <w:t>Ardeola</w:t>
      </w:r>
      <w:proofErr w:type="spellEnd"/>
      <w:r>
        <w:t xml:space="preserve"> 52(2): 389– 398.</w:t>
      </w:r>
      <w:proofErr w:type="gramEnd"/>
    </w:p>
    <w:p w14:paraId="75207BE6"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(2007) </w:t>
      </w:r>
      <w:proofErr w:type="spellStart"/>
      <w:r>
        <w:t>Nombres</w:t>
      </w:r>
      <w:proofErr w:type="spellEnd"/>
      <w:r>
        <w:t xml:space="preserve"> en </w:t>
      </w:r>
      <w:proofErr w:type="spellStart"/>
      <w:r>
        <w:t>castellado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undécima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Muscicapidae</w:t>
      </w:r>
      <w:proofErr w:type="spellEnd"/>
      <w:r>
        <w:t xml:space="preserve"> to </w:t>
      </w:r>
      <w:proofErr w:type="spellStart"/>
      <w:r>
        <w:t>Sylviidae</w:t>
      </w:r>
      <w:proofErr w:type="spellEnd"/>
      <w:r>
        <w:t xml:space="preserve">). </w:t>
      </w:r>
      <w:proofErr w:type="spellStart"/>
      <w:proofErr w:type="gramStart"/>
      <w:r>
        <w:t>Ardeola</w:t>
      </w:r>
      <w:proofErr w:type="spellEnd"/>
      <w:r>
        <w:t xml:space="preserve"> 54(1): 145–153.</w:t>
      </w:r>
      <w:proofErr w:type="gramEnd"/>
    </w:p>
    <w:p w14:paraId="7A3E24A8"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(2009a) </w:t>
      </w:r>
      <w:proofErr w:type="spellStart"/>
      <w:r>
        <w:t>Nombres</w:t>
      </w:r>
      <w:proofErr w:type="spellEnd"/>
      <w:r>
        <w:t xml:space="preserve"> en </w:t>
      </w:r>
      <w:proofErr w:type="spellStart"/>
      <w:r>
        <w:t>castelllano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Duodécima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Picathartidae</w:t>
      </w:r>
      <w:proofErr w:type="spellEnd"/>
      <w:r>
        <w:t xml:space="preserve"> a </w:t>
      </w:r>
      <w:proofErr w:type="spellStart"/>
      <w:r>
        <w:t>Paridae</w:t>
      </w:r>
      <w:proofErr w:type="spellEnd"/>
      <w:r>
        <w:t xml:space="preserve">). </w:t>
      </w:r>
      <w:proofErr w:type="spellStart"/>
      <w:proofErr w:type="gramStart"/>
      <w:r>
        <w:t>Ardeola</w:t>
      </w:r>
      <w:proofErr w:type="spellEnd"/>
      <w:r>
        <w:t xml:space="preserve"> 56(1): 127–134.</w:t>
      </w:r>
      <w:proofErr w:type="gramEnd"/>
    </w:p>
    <w:p w14:paraId="3D1135D8"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(2009b)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w:t>
      </w:r>
      <w:r>
        <w:lastRenderedPageBreak/>
        <w:t xml:space="preserve">Española de </w:t>
      </w:r>
      <w:proofErr w:type="spellStart"/>
      <w:r>
        <w:t>Ornitología</w:t>
      </w:r>
      <w:proofErr w:type="spellEnd"/>
      <w:r>
        <w:t>. (</w:t>
      </w:r>
      <w:proofErr w:type="spellStart"/>
      <w:r>
        <w:t>Decimotercera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Remizidae</w:t>
      </w:r>
      <w:proofErr w:type="spellEnd"/>
      <w:r>
        <w:t xml:space="preserve"> a </w:t>
      </w:r>
      <w:proofErr w:type="spellStart"/>
      <w:r>
        <w:t>Laniidae</w:t>
      </w:r>
      <w:proofErr w:type="spellEnd"/>
      <w:r>
        <w:t xml:space="preserve">). </w:t>
      </w:r>
      <w:proofErr w:type="spellStart"/>
      <w:r>
        <w:t>Ardeola</w:t>
      </w:r>
      <w:proofErr w:type="spellEnd"/>
      <w:r>
        <w:t xml:space="preserve"> 56(1): 135-142.</w:t>
      </w:r>
    </w:p>
    <w:p w14:paraId="584B8033"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(2010a)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Decimocuarta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Malaconotidae</w:t>
      </w:r>
      <w:proofErr w:type="spellEnd"/>
      <w:r>
        <w:t xml:space="preserve"> a </w:t>
      </w:r>
      <w:proofErr w:type="spellStart"/>
      <w:r>
        <w:t>Passeridae</w:t>
      </w:r>
      <w:proofErr w:type="spellEnd"/>
      <w:r>
        <w:t xml:space="preserve">). </w:t>
      </w:r>
      <w:proofErr w:type="spellStart"/>
      <w:r>
        <w:t>Ardeola</w:t>
      </w:r>
      <w:proofErr w:type="spellEnd"/>
      <w:r>
        <w:t xml:space="preserve"> 57(1): 199-205.</w:t>
      </w:r>
    </w:p>
    <w:p w14:paraId="63821179"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(2010b)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Decimoquinta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Ploceidae</w:t>
      </w:r>
      <w:proofErr w:type="spellEnd"/>
      <w:r>
        <w:t xml:space="preserve"> a </w:t>
      </w:r>
      <w:proofErr w:type="spellStart"/>
      <w:r>
        <w:t>Parulidae</w:t>
      </w:r>
      <w:proofErr w:type="spellEnd"/>
      <w:r>
        <w:t xml:space="preserve">). </w:t>
      </w:r>
      <w:proofErr w:type="spellStart"/>
      <w:r>
        <w:t>Ardeola</w:t>
      </w:r>
      <w:proofErr w:type="spellEnd"/>
      <w:r>
        <w:t xml:space="preserve"> 57(2): 449-456.</w:t>
      </w:r>
    </w:p>
    <w:p w14:paraId="0FE52CD8" w14:textId="77777777" w:rsidR="00131FED" w:rsidRDefault="00131FED" w:rsidP="00131FED">
      <w:proofErr w:type="gramStart"/>
      <w:r>
        <w:t>EC (1979) Council Directive 79/409/EEC of 2 April 1979 on the conservation of wild birds.</w:t>
      </w:r>
      <w:proofErr w:type="gramEnd"/>
      <w:r>
        <w:t xml:space="preserve"> </w:t>
      </w:r>
      <w:proofErr w:type="gramStart"/>
      <w:r>
        <w:t>Official Journal L 103.</w:t>
      </w:r>
      <w:proofErr w:type="gramEnd"/>
      <w:r>
        <w:t xml:space="preserve"> http://eur-lex.europa.eu/LexUriServ/LexUriServ.do</w:t>
      </w:r>
      <w:proofErr w:type="gramStart"/>
      <w:r>
        <w:t>?uri</w:t>
      </w:r>
      <w:proofErr w:type="gramEnd"/>
      <w:r>
        <w:t>=CELEX:31979L0409:EN:HTML</w:t>
      </w:r>
    </w:p>
    <w:p w14:paraId="65F624CC" w14:textId="77777777" w:rsidR="00131FED" w:rsidRDefault="00131FED" w:rsidP="00131FED">
      <w:proofErr w:type="spellStart"/>
      <w:proofErr w:type="gramStart"/>
      <w:r>
        <w:t>Garzón</w:t>
      </w:r>
      <w:proofErr w:type="spellEnd"/>
      <w:r>
        <w:t xml:space="preserve"> Gutiérrez J (2012) </w:t>
      </w:r>
      <w:proofErr w:type="spellStart"/>
      <w:r>
        <w:t>Revisión</w:t>
      </w:r>
      <w:proofErr w:type="spellEnd"/>
      <w:r>
        <w:t xml:space="preserve"> </w:t>
      </w:r>
      <w:proofErr w:type="spellStart"/>
      <w:r>
        <w:t>histórica</w:t>
      </w:r>
      <w:proofErr w:type="spellEnd"/>
      <w:r>
        <w:t xml:space="preserve"> de la </w:t>
      </w:r>
      <w:proofErr w:type="spellStart"/>
      <w:r>
        <w:t>ornitología</w:t>
      </w:r>
      <w:proofErr w:type="spellEnd"/>
      <w:r>
        <w:t xml:space="preserve"> en Sierra Nevada.</w:t>
      </w:r>
      <w:proofErr w:type="gramEnd"/>
      <w:r>
        <w:t xml:space="preserve"> In: </w:t>
      </w:r>
      <w:proofErr w:type="spellStart"/>
      <w:r>
        <w:t>Garzón</w:t>
      </w:r>
      <w:proofErr w:type="spellEnd"/>
      <w:r>
        <w:t xml:space="preserve"> Gutiérrez J, Henares </w:t>
      </w:r>
      <w:proofErr w:type="spellStart"/>
      <w:r>
        <w:t>Civantos</w:t>
      </w:r>
      <w:proofErr w:type="spellEnd"/>
      <w:r>
        <w:t xml:space="preserve"> I (</w:t>
      </w:r>
      <w:proofErr w:type="spellStart"/>
      <w:r>
        <w:t>Eds</w:t>
      </w:r>
      <w:proofErr w:type="spellEnd"/>
      <w:r>
        <w:t xml:space="preserve">) Las Aves de Sierra Nevada. </w:t>
      </w:r>
      <w:proofErr w:type="spellStart"/>
      <w:r>
        <w:t>Consejería</w:t>
      </w:r>
      <w:proofErr w:type="spellEnd"/>
      <w:r>
        <w:t xml:space="preserve"> de </w:t>
      </w:r>
      <w:proofErr w:type="spellStart"/>
      <w:r>
        <w:t>Agricultura</w:t>
      </w:r>
      <w:proofErr w:type="spellEnd"/>
      <w:r>
        <w:t xml:space="preserve">, </w:t>
      </w:r>
      <w:proofErr w:type="spellStart"/>
      <w:r>
        <w:t>Pesca</w:t>
      </w:r>
      <w:proofErr w:type="spellEnd"/>
      <w:r>
        <w:t xml:space="preserve"> y </w:t>
      </w:r>
      <w:proofErr w:type="spellStart"/>
      <w:r>
        <w:t>Medio</w:t>
      </w:r>
      <w:proofErr w:type="spellEnd"/>
      <w:r>
        <w:t xml:space="preserve"> </w:t>
      </w:r>
      <w:proofErr w:type="spellStart"/>
      <w:r>
        <w:t>Ambiente</w:t>
      </w:r>
      <w:proofErr w:type="spellEnd"/>
      <w:r>
        <w:t xml:space="preserve"> de la Junta de Andalucía, Granada, 41-49.</w:t>
      </w:r>
    </w:p>
    <w:p w14:paraId="2EEE8725" w14:textId="77777777" w:rsidR="00131FED" w:rsidRDefault="00131FED" w:rsidP="00131FED">
      <w:r>
        <w:t xml:space="preserve">Gill F, </w:t>
      </w:r>
      <w:proofErr w:type="spellStart"/>
      <w:r>
        <w:t>Donsker</w:t>
      </w:r>
      <w:proofErr w:type="spellEnd"/>
      <w:r>
        <w:t xml:space="preserve"> D (2015) IOC World Bird List (v 5.2). http://www.worldbirdnames.org [accessed June 10, 2015] </w:t>
      </w:r>
      <w:proofErr w:type="spellStart"/>
      <w:r>
        <w:t>doi</w:t>
      </w:r>
      <w:proofErr w:type="spellEnd"/>
      <w:r>
        <w:t>: 10.14344/IOC.ML.5.2.</w:t>
      </w:r>
    </w:p>
    <w:p w14:paraId="0FC3528A" w14:textId="77777777" w:rsidR="00131FED" w:rsidRDefault="00131FED" w:rsidP="00131FED">
      <w:r>
        <w:t xml:space="preserve">Gregory RD, Willis SG, </w:t>
      </w:r>
      <w:proofErr w:type="spellStart"/>
      <w:r>
        <w:t>Jiguet</w:t>
      </w:r>
      <w:proofErr w:type="spellEnd"/>
      <w:r>
        <w:t xml:space="preserve"> F, </w:t>
      </w:r>
      <w:proofErr w:type="spellStart"/>
      <w:r>
        <w:t>Voříšek</w:t>
      </w:r>
      <w:proofErr w:type="spellEnd"/>
      <w:r>
        <w:t xml:space="preserve"> P, </w:t>
      </w:r>
      <w:proofErr w:type="spellStart"/>
      <w:r>
        <w:t>Klvaňová</w:t>
      </w:r>
      <w:proofErr w:type="spellEnd"/>
      <w:r>
        <w:t xml:space="preserve"> A, van </w:t>
      </w:r>
      <w:proofErr w:type="spellStart"/>
      <w:r>
        <w:t>Strien</w:t>
      </w:r>
      <w:proofErr w:type="spellEnd"/>
      <w:r>
        <w:t xml:space="preserve"> A, Huntley B, </w:t>
      </w:r>
      <w:proofErr w:type="spellStart"/>
      <w:r>
        <w:t>Collingham</w:t>
      </w:r>
      <w:proofErr w:type="spellEnd"/>
      <w:r>
        <w:t xml:space="preserve"> YC, </w:t>
      </w:r>
      <w:proofErr w:type="spellStart"/>
      <w:r>
        <w:t>Couvet</w:t>
      </w:r>
      <w:proofErr w:type="spellEnd"/>
      <w:r>
        <w:t xml:space="preserve"> D, Green RE (2009) An indicator of the impact of climatic change on European bird populations. </w:t>
      </w:r>
      <w:proofErr w:type="spellStart"/>
      <w:r>
        <w:t>PLoS</w:t>
      </w:r>
      <w:proofErr w:type="spellEnd"/>
      <w:r>
        <w:t xml:space="preserve"> ONE 4, e4678.</w:t>
      </w:r>
    </w:p>
    <w:p w14:paraId="53421F2B" w14:textId="77777777" w:rsidR="00131FED" w:rsidRDefault="00131FED" w:rsidP="00131FED">
      <w:r>
        <w:t xml:space="preserve">Gutiérrez R, De Juana E, Lorenzo JA (2012) </w:t>
      </w:r>
      <w:proofErr w:type="spellStart"/>
      <w:r>
        <w:t>Lista</w:t>
      </w:r>
      <w:proofErr w:type="spellEnd"/>
      <w:r>
        <w:t xml:space="preserve"> de </w:t>
      </w:r>
      <w:proofErr w:type="spellStart"/>
      <w:r>
        <w:t>las</w:t>
      </w:r>
      <w:proofErr w:type="spellEnd"/>
      <w:r>
        <w:t xml:space="preserve"> </w:t>
      </w:r>
      <w:proofErr w:type="spellStart"/>
      <w:r>
        <w:t>aves</w:t>
      </w:r>
      <w:proofErr w:type="spellEnd"/>
      <w:r>
        <w:t xml:space="preserve"> de </w:t>
      </w:r>
      <w:proofErr w:type="spellStart"/>
      <w:r>
        <w:t>España</w:t>
      </w:r>
      <w:proofErr w:type="spellEnd"/>
      <w:r>
        <w:t xml:space="preserve">. </w:t>
      </w:r>
      <w:proofErr w:type="spellStart"/>
      <w:r>
        <w:t>Versión</w:t>
      </w:r>
      <w:proofErr w:type="spellEnd"/>
      <w:r>
        <w:t xml:space="preserve"> online 1.0: </w:t>
      </w:r>
      <w:proofErr w:type="spellStart"/>
      <w:r>
        <w:t>nombres</w:t>
      </w:r>
      <w:proofErr w:type="spellEnd"/>
      <w:r>
        <w:t xml:space="preserve"> </w:t>
      </w:r>
      <w:proofErr w:type="spellStart"/>
      <w:r>
        <w:t>castellano</w:t>
      </w:r>
      <w:proofErr w:type="spellEnd"/>
      <w:r>
        <w:t xml:space="preserve">, </w:t>
      </w:r>
      <w:proofErr w:type="spellStart"/>
      <w:r>
        <w:t>científico</w:t>
      </w:r>
      <w:proofErr w:type="spellEnd"/>
      <w:r>
        <w:t xml:space="preserve"> e </w:t>
      </w:r>
      <w:proofErr w:type="spellStart"/>
      <w:r>
        <w:t>inglés</w:t>
      </w:r>
      <w:proofErr w:type="spellEnd"/>
      <w:r>
        <w:t>. SEO/</w:t>
      </w:r>
      <w:proofErr w:type="spellStart"/>
      <w:r>
        <w:t>BirdLife</w:t>
      </w:r>
      <w:proofErr w:type="spellEnd"/>
      <w:r>
        <w:t>. http://www.seo.org/wp-content/uploads/2012/10/Lista_-Aves_Espana_2012.pdf</w:t>
      </w:r>
    </w:p>
    <w:p w14:paraId="2AB2A6D0" w14:textId="77777777" w:rsidR="00131FED" w:rsidRDefault="00131FED" w:rsidP="00131FED">
      <w:proofErr w:type="spellStart"/>
      <w:r>
        <w:t>Hartung</w:t>
      </w:r>
      <w:proofErr w:type="spellEnd"/>
      <w:r>
        <w:t xml:space="preserve"> C, </w:t>
      </w:r>
      <w:proofErr w:type="spellStart"/>
      <w:r>
        <w:t>Anokwa</w:t>
      </w:r>
      <w:proofErr w:type="spellEnd"/>
      <w:r>
        <w:t xml:space="preserve"> Y, Brunette W, </w:t>
      </w:r>
      <w:proofErr w:type="spellStart"/>
      <w:r>
        <w:t>Lerer</w:t>
      </w:r>
      <w:proofErr w:type="spellEnd"/>
      <w:r>
        <w:t xml:space="preserve"> A, Tseng C, </w:t>
      </w:r>
      <w:proofErr w:type="spellStart"/>
      <w:r>
        <w:t>Borriello</w:t>
      </w:r>
      <w:proofErr w:type="spellEnd"/>
      <w:r>
        <w:t xml:space="preserve"> G (2010) Open Data Kit: tools to build information services for developing regions. In: Proceedings of the 4th ACM/IEEE International Conference on Information and Communication Technologies and Development: http://dx.doi.org/10.1145/2369220.2369236</w:t>
      </w:r>
    </w:p>
    <w:p w14:paraId="22B64C83" w14:textId="77777777" w:rsidR="00131FED" w:rsidRDefault="00131FED" w:rsidP="00131FED">
      <w:proofErr w:type="spellStart"/>
      <w:r>
        <w:t>Madroño</w:t>
      </w:r>
      <w:proofErr w:type="spellEnd"/>
      <w:r>
        <w:t xml:space="preserve"> A, González C, </w:t>
      </w:r>
      <w:proofErr w:type="spellStart"/>
      <w:r>
        <w:t>Atienza</w:t>
      </w:r>
      <w:proofErr w:type="spellEnd"/>
      <w:r>
        <w:t xml:space="preserve"> JC (2004) </w:t>
      </w:r>
      <w:proofErr w:type="spellStart"/>
      <w:r>
        <w:t>Libro</w:t>
      </w:r>
      <w:proofErr w:type="spellEnd"/>
      <w:r>
        <w:t xml:space="preserve"> </w:t>
      </w:r>
      <w:proofErr w:type="spellStart"/>
      <w:r>
        <w:t>Rojo</w:t>
      </w:r>
      <w:proofErr w:type="spellEnd"/>
      <w:r>
        <w:t xml:space="preserve"> de </w:t>
      </w:r>
      <w:proofErr w:type="spellStart"/>
      <w:r>
        <w:t>las</w:t>
      </w:r>
      <w:proofErr w:type="spellEnd"/>
      <w:r>
        <w:t xml:space="preserve"> Aves de </w:t>
      </w:r>
      <w:proofErr w:type="spellStart"/>
      <w:r>
        <w:t>España</w:t>
      </w:r>
      <w:proofErr w:type="spellEnd"/>
      <w:r>
        <w:t xml:space="preserve">. </w:t>
      </w:r>
      <w:proofErr w:type="spellStart"/>
      <w:proofErr w:type="gramStart"/>
      <w:r>
        <w:t>Dirección</w:t>
      </w:r>
      <w:proofErr w:type="spellEnd"/>
      <w:r>
        <w:t xml:space="preserve"> General </w:t>
      </w:r>
      <w:proofErr w:type="spellStart"/>
      <w:r>
        <w:t>para</w:t>
      </w:r>
      <w:proofErr w:type="spellEnd"/>
      <w:r>
        <w:t xml:space="preserve"> la </w:t>
      </w:r>
      <w:proofErr w:type="spellStart"/>
      <w:r>
        <w:t>Biodiversidad</w:t>
      </w:r>
      <w:proofErr w:type="spellEnd"/>
      <w:r>
        <w:t>-SEO/</w:t>
      </w:r>
      <w:proofErr w:type="spellStart"/>
      <w:r>
        <w:t>BirdLife</w:t>
      </w:r>
      <w:proofErr w:type="spellEnd"/>
      <w:r>
        <w:t>.</w:t>
      </w:r>
      <w:proofErr w:type="gramEnd"/>
      <w:r>
        <w:t xml:space="preserve"> </w:t>
      </w:r>
      <w:proofErr w:type="gramStart"/>
      <w:r>
        <w:t>Madrid-</w:t>
      </w:r>
      <w:proofErr w:type="spellStart"/>
      <w:r>
        <w:t>España</w:t>
      </w:r>
      <w:proofErr w:type="spellEnd"/>
      <w:r>
        <w:t>, 452 pp.</w:t>
      </w:r>
      <w:proofErr w:type="gramEnd"/>
    </w:p>
    <w:p w14:paraId="46A1F3FD" w14:textId="77777777" w:rsidR="00131FED" w:rsidRDefault="00131FED" w:rsidP="00131FED">
      <w:pPr>
        <w:pStyle w:val="Compact"/>
      </w:pPr>
      <w:proofErr w:type="spellStart"/>
      <w:r>
        <w:t>Magurran</w:t>
      </w:r>
      <w:proofErr w:type="spellEnd"/>
      <w:r>
        <w:t xml:space="preserve"> AE, Baillie SR, Buckland ST, Dick JM, </w:t>
      </w:r>
      <w:proofErr w:type="spellStart"/>
      <w:r>
        <w:t>Elston</w:t>
      </w:r>
      <w:proofErr w:type="spellEnd"/>
      <w:r>
        <w:t xml:space="preserve"> DA, Scott EM, Smith RI, Somerfield PJ, Watt AD (2010) Long-term datasets in biodiversity research and monitoring: assessing change in ecological communities through time. </w:t>
      </w:r>
      <w:proofErr w:type="gramStart"/>
      <w:r>
        <w:t>Trends in Ecology and Evolution, 25: 574–582.</w:t>
      </w:r>
      <w:proofErr w:type="gramEnd"/>
    </w:p>
    <w:p w14:paraId="4E1A05CE" w14:textId="77777777" w:rsidR="00131FED" w:rsidRDefault="00131FED" w:rsidP="00131FED">
      <w:r>
        <w:t xml:space="preserve">Müller F, </w:t>
      </w:r>
      <w:proofErr w:type="spellStart"/>
      <w:r>
        <w:t>Gnauck</w:t>
      </w:r>
      <w:proofErr w:type="spellEnd"/>
      <w:r>
        <w:t xml:space="preserve"> A, </w:t>
      </w:r>
      <w:proofErr w:type="spellStart"/>
      <w:r>
        <w:t>Wenkel</w:t>
      </w:r>
      <w:proofErr w:type="spellEnd"/>
      <w:r>
        <w:t xml:space="preserve"> KO, Schubert H, </w:t>
      </w:r>
      <w:proofErr w:type="spellStart"/>
      <w:r>
        <w:t>Bredemeier</w:t>
      </w:r>
      <w:proofErr w:type="spellEnd"/>
      <w:r>
        <w:t xml:space="preserve"> M (2010) Theoretical demands for long-term ecological research and the management of long-term data sets. In: Müller F, </w:t>
      </w:r>
      <w:proofErr w:type="spellStart"/>
      <w:r>
        <w:t>Baessler</w:t>
      </w:r>
      <w:proofErr w:type="spellEnd"/>
      <w:r>
        <w:t xml:space="preserve"> C, Schubert H, Klotz S (</w:t>
      </w:r>
      <w:proofErr w:type="spellStart"/>
      <w:r>
        <w:t>Eds</w:t>
      </w:r>
      <w:proofErr w:type="spellEnd"/>
      <w:r>
        <w:t xml:space="preserve">) Long-term ecological research. Between theory and application. </w:t>
      </w:r>
      <w:proofErr w:type="gramStart"/>
      <w:r>
        <w:t>Springer, New York.</w:t>
      </w:r>
      <w:proofErr w:type="gramEnd"/>
      <w:r>
        <w:t xml:space="preserve"> 11-25.</w:t>
      </w:r>
    </w:p>
    <w:p w14:paraId="575D81F5" w14:textId="77777777" w:rsidR="00131FED" w:rsidRDefault="00131FED" w:rsidP="00131FED">
      <w:proofErr w:type="spellStart"/>
      <w:r>
        <w:lastRenderedPageBreak/>
        <w:t>Pacifi</w:t>
      </w:r>
      <w:proofErr w:type="spellEnd"/>
      <w:r>
        <w:t xml:space="preserve"> M, </w:t>
      </w:r>
      <w:proofErr w:type="spellStart"/>
      <w:r>
        <w:t>Foden</w:t>
      </w:r>
      <w:proofErr w:type="spellEnd"/>
      <w:r>
        <w:t xml:space="preserve"> WB, Visconti P, Watson JEM, </w:t>
      </w:r>
      <w:proofErr w:type="spellStart"/>
      <w:r>
        <w:t>Butchart</w:t>
      </w:r>
      <w:proofErr w:type="spellEnd"/>
      <w:r>
        <w:t xml:space="preserve"> SHM, Kovacs KM, </w:t>
      </w:r>
      <w:proofErr w:type="spellStart"/>
      <w:r>
        <w:t>Scheffers</w:t>
      </w:r>
      <w:proofErr w:type="spellEnd"/>
      <w:r>
        <w:t xml:space="preserve"> BR, Hole DG, Martin TG, </w:t>
      </w:r>
      <w:proofErr w:type="spellStart"/>
      <w:r>
        <w:t>Akcakaya</w:t>
      </w:r>
      <w:proofErr w:type="spellEnd"/>
      <w:r>
        <w:t xml:space="preserve"> HT, </w:t>
      </w:r>
      <w:proofErr w:type="spellStart"/>
      <w:r>
        <w:t>Corlett</w:t>
      </w:r>
      <w:proofErr w:type="spellEnd"/>
      <w:r>
        <w:t xml:space="preserve"> RT, Huntley B, Bickford D, Carr JA, Hoffmann AA, </w:t>
      </w:r>
      <w:proofErr w:type="spellStart"/>
      <w:r>
        <w:t>Midgley</w:t>
      </w:r>
      <w:proofErr w:type="spellEnd"/>
      <w:r>
        <w:t xml:space="preserve"> GF, Pearce-Kelly P, Pearson RG, Williams SE, Willis SG, Young B, </w:t>
      </w:r>
      <w:proofErr w:type="spellStart"/>
      <w:r>
        <w:t>Rondinini</w:t>
      </w:r>
      <w:proofErr w:type="spellEnd"/>
      <w:r>
        <w:t xml:space="preserve"> C (2015) Assessing species vulnerability to climate change. Nature Climate Change 5: 215-224.</w:t>
      </w:r>
    </w:p>
    <w:p w14:paraId="394F70D7" w14:textId="77777777" w:rsidR="00131FED" w:rsidRDefault="00131FED" w:rsidP="00131FED">
      <w:r>
        <w:t xml:space="preserve">Pearce-Higgins JW, Green RE (2014) Birds and Climate Change. </w:t>
      </w:r>
      <w:proofErr w:type="gramStart"/>
      <w:r>
        <w:t>Impacts and conservation responses.</w:t>
      </w:r>
      <w:proofErr w:type="gramEnd"/>
      <w:r>
        <w:t xml:space="preserve"> </w:t>
      </w:r>
      <w:proofErr w:type="gramStart"/>
      <w:r>
        <w:t>Cambridge University Press.</w:t>
      </w:r>
      <w:proofErr w:type="gramEnd"/>
      <w:r>
        <w:t xml:space="preserve"> United Kingdom.</w:t>
      </w:r>
    </w:p>
    <w:p w14:paraId="37A8C3F8" w14:textId="77777777" w:rsidR="00131FED" w:rsidRDefault="00131FED" w:rsidP="00131FED">
      <w:r>
        <w:t xml:space="preserve">Pearce-Higgins JW, </w:t>
      </w:r>
      <w:proofErr w:type="spellStart"/>
      <w:r>
        <w:t>Eglington</w:t>
      </w:r>
      <w:proofErr w:type="spellEnd"/>
      <w:r>
        <w:t xml:space="preserve"> SN, </w:t>
      </w:r>
      <w:proofErr w:type="spellStart"/>
      <w:r>
        <w:t>Martay</w:t>
      </w:r>
      <w:proofErr w:type="spellEnd"/>
      <w:r>
        <w:t xml:space="preserve"> B, Chamberlain DE (2015) Drivers of climate change impacts on bird communities. </w:t>
      </w:r>
      <w:proofErr w:type="gramStart"/>
      <w:r>
        <w:t>Journal of Animal Ecology, 84(4): 943–954.</w:t>
      </w:r>
      <w:proofErr w:type="gramEnd"/>
    </w:p>
    <w:p w14:paraId="6072CF18" w14:textId="77777777" w:rsidR="00131FED" w:rsidRDefault="00131FED" w:rsidP="00131FED">
      <w:proofErr w:type="spellStart"/>
      <w:proofErr w:type="gramStart"/>
      <w:r>
        <w:t>Pleguezuelos</w:t>
      </w:r>
      <w:proofErr w:type="spellEnd"/>
      <w:r>
        <w:t xml:space="preserve"> JM (1991) </w:t>
      </w:r>
      <w:proofErr w:type="spellStart"/>
      <w:r>
        <w:t>Evolución</w:t>
      </w:r>
      <w:proofErr w:type="spellEnd"/>
      <w:r>
        <w:t xml:space="preserve"> </w:t>
      </w:r>
      <w:proofErr w:type="spellStart"/>
      <w:r>
        <w:t>histórica</w:t>
      </w:r>
      <w:proofErr w:type="spellEnd"/>
      <w:r>
        <w:t xml:space="preserve"> de la avifauna </w:t>
      </w:r>
      <w:proofErr w:type="spellStart"/>
      <w:r>
        <w:t>nidificante</w:t>
      </w:r>
      <w:proofErr w:type="spellEnd"/>
      <w:r>
        <w:t xml:space="preserve"> en el SE de la </w:t>
      </w:r>
      <w:proofErr w:type="spellStart"/>
      <w:r>
        <w:t>Península</w:t>
      </w:r>
      <w:proofErr w:type="spellEnd"/>
      <w:r>
        <w:t xml:space="preserve"> </w:t>
      </w:r>
      <w:proofErr w:type="spellStart"/>
      <w:r>
        <w:t>Ibérica</w:t>
      </w:r>
      <w:proofErr w:type="spellEnd"/>
      <w:r>
        <w:t xml:space="preserve"> (1850-1985).</w:t>
      </w:r>
      <w:proofErr w:type="gramEnd"/>
      <w:r>
        <w:t xml:space="preserve"> </w:t>
      </w:r>
      <w:proofErr w:type="spellStart"/>
      <w:proofErr w:type="gramStart"/>
      <w:r>
        <w:t>Consejería</w:t>
      </w:r>
      <w:proofErr w:type="spellEnd"/>
      <w:r>
        <w:t xml:space="preserve"> de </w:t>
      </w:r>
      <w:proofErr w:type="spellStart"/>
      <w:r>
        <w:t>Cultura</w:t>
      </w:r>
      <w:proofErr w:type="spellEnd"/>
      <w:r>
        <w:t xml:space="preserve"> y </w:t>
      </w:r>
      <w:proofErr w:type="spellStart"/>
      <w:r>
        <w:t>Medio</w:t>
      </w:r>
      <w:proofErr w:type="spellEnd"/>
      <w:r>
        <w:t xml:space="preserve"> </w:t>
      </w:r>
      <w:proofErr w:type="spellStart"/>
      <w:r>
        <w:t>Ambiente</w:t>
      </w:r>
      <w:proofErr w:type="spellEnd"/>
      <w:r>
        <w:t>.</w:t>
      </w:r>
      <w:proofErr w:type="gramEnd"/>
      <w:r>
        <w:t xml:space="preserve"> Junta de </w:t>
      </w:r>
      <w:proofErr w:type="spellStart"/>
      <w:r>
        <w:t>Andalucia</w:t>
      </w:r>
      <w:proofErr w:type="spellEnd"/>
      <w:r>
        <w:t>. 61 pp.</w:t>
      </w:r>
    </w:p>
    <w:p w14:paraId="2F7FA8EE" w14:textId="77777777" w:rsidR="00131FED" w:rsidRDefault="00131FED" w:rsidP="00131FED">
      <w:r>
        <w:t xml:space="preserve">Robertson T, </w:t>
      </w:r>
      <w:proofErr w:type="spellStart"/>
      <w:r>
        <w:t>Döring</w:t>
      </w:r>
      <w:proofErr w:type="spellEnd"/>
      <w:r>
        <w:t xml:space="preserve"> M, </w:t>
      </w:r>
      <w:proofErr w:type="spellStart"/>
      <w:r>
        <w:t>Guralnick</w:t>
      </w:r>
      <w:proofErr w:type="spellEnd"/>
      <w:r>
        <w:t xml:space="preserve"> R, Bloom D, </w:t>
      </w:r>
      <w:proofErr w:type="spellStart"/>
      <w:r>
        <w:t>Wieczorek</w:t>
      </w:r>
      <w:proofErr w:type="spellEnd"/>
      <w:r>
        <w:t xml:space="preserve"> J, </w:t>
      </w:r>
      <w:proofErr w:type="spellStart"/>
      <w:r>
        <w:t>Braak</w:t>
      </w:r>
      <w:proofErr w:type="spellEnd"/>
      <w:r>
        <w:t xml:space="preserve"> K, </w:t>
      </w:r>
      <w:proofErr w:type="spellStart"/>
      <w:r>
        <w:t>Otegui</w:t>
      </w:r>
      <w:proofErr w:type="spellEnd"/>
      <w:r>
        <w:t xml:space="preserve"> J, Russell L, </w:t>
      </w:r>
      <w:proofErr w:type="spellStart"/>
      <w:r>
        <w:t>Desmet</w:t>
      </w:r>
      <w:proofErr w:type="spellEnd"/>
      <w:r>
        <w:t xml:space="preserve"> P (2014) The GBIF Integrated Publishing Toolkit: Facilitating the Efficient Publishing of Biodiversity Data on the Internet. </w:t>
      </w:r>
      <w:proofErr w:type="spellStart"/>
      <w:r>
        <w:t>PLoS</w:t>
      </w:r>
      <w:proofErr w:type="spellEnd"/>
      <w:r>
        <w:t xml:space="preserve"> ONE 9(8): e102623, </w:t>
      </w:r>
      <w:proofErr w:type="spellStart"/>
      <w:r>
        <w:t>doi</w:t>
      </w:r>
      <w:proofErr w:type="spellEnd"/>
      <w:r>
        <w:t>: 10.1371/journal.pone.0102623.</w:t>
      </w:r>
    </w:p>
    <w:p w14:paraId="4F808ACD" w14:textId="77777777" w:rsidR="00131FED" w:rsidRDefault="00131FED" w:rsidP="00131FED">
      <w:proofErr w:type="spellStart"/>
      <w:r>
        <w:t>Sanz</w:t>
      </w:r>
      <w:proofErr w:type="spellEnd"/>
      <w:r>
        <w:t xml:space="preserve"> JJ (2002) Climate change and birds: Have their ecological consequences already been detected in the Mediterranean region</w:t>
      </w:r>
      <w:proofErr w:type="gramStart"/>
      <w:r>
        <w:t>?.</w:t>
      </w:r>
      <w:proofErr w:type="gramEnd"/>
      <w:r>
        <w:t xml:space="preserve"> </w:t>
      </w:r>
      <w:proofErr w:type="spellStart"/>
      <w:r>
        <w:t>Ardeola</w:t>
      </w:r>
      <w:proofErr w:type="spellEnd"/>
      <w:r>
        <w:t xml:space="preserve"> 49(1): 109-120.</w:t>
      </w:r>
    </w:p>
    <w:p w14:paraId="1159BA3C" w14:textId="77777777" w:rsidR="00131FED" w:rsidRDefault="00131FED" w:rsidP="00131FED">
      <w:r>
        <w:t xml:space="preserve">Zamora R, Camacho I (1984) </w:t>
      </w:r>
      <w:proofErr w:type="spellStart"/>
      <w:r>
        <w:t>Evolución</w:t>
      </w:r>
      <w:proofErr w:type="spellEnd"/>
      <w:r>
        <w:t xml:space="preserve"> </w:t>
      </w:r>
      <w:proofErr w:type="spellStart"/>
      <w:r>
        <w:t>estacional</w:t>
      </w:r>
      <w:proofErr w:type="spellEnd"/>
      <w:r>
        <w:t xml:space="preserve"> de la </w:t>
      </w:r>
      <w:proofErr w:type="spellStart"/>
      <w:r>
        <w:t>comunidad</w:t>
      </w:r>
      <w:proofErr w:type="spellEnd"/>
      <w:r>
        <w:t xml:space="preserve"> de </w:t>
      </w:r>
      <w:proofErr w:type="spellStart"/>
      <w:r>
        <w:t>aves</w:t>
      </w:r>
      <w:proofErr w:type="spellEnd"/>
      <w:r>
        <w:t xml:space="preserve"> en </w:t>
      </w:r>
      <w:proofErr w:type="gramStart"/>
      <w:r>
        <w:t>un</w:t>
      </w:r>
      <w:proofErr w:type="gramEnd"/>
      <w:r>
        <w:t xml:space="preserve"> </w:t>
      </w:r>
      <w:proofErr w:type="spellStart"/>
      <w:r>
        <w:t>robledal</w:t>
      </w:r>
      <w:proofErr w:type="spellEnd"/>
      <w:r>
        <w:t xml:space="preserve"> de Sierra Nevada. </w:t>
      </w:r>
      <w:proofErr w:type="spellStart"/>
      <w:proofErr w:type="gramStart"/>
      <w:r>
        <w:t>Doñana</w:t>
      </w:r>
      <w:proofErr w:type="spellEnd"/>
      <w:r>
        <w:t xml:space="preserve"> </w:t>
      </w:r>
      <w:proofErr w:type="spellStart"/>
      <w:r>
        <w:t>Acta</w:t>
      </w:r>
      <w:proofErr w:type="spellEnd"/>
      <w:r>
        <w:t xml:space="preserve"> Vertebrata 11: 129–150.</w:t>
      </w:r>
      <w:proofErr w:type="gramEnd"/>
    </w:p>
    <w:p w14:paraId="3A4A4885" w14:textId="77777777" w:rsidR="00131FED" w:rsidRDefault="00131FED" w:rsidP="00131FED">
      <w:proofErr w:type="gramStart"/>
      <w:r>
        <w:t xml:space="preserve">Zamora R (1987a) </w:t>
      </w:r>
      <w:proofErr w:type="spellStart"/>
      <w:r>
        <w:t>Dinámica</w:t>
      </w:r>
      <w:proofErr w:type="spellEnd"/>
      <w:r>
        <w:t xml:space="preserve"> temporal y </w:t>
      </w:r>
      <w:proofErr w:type="spellStart"/>
      <w:r>
        <w:t>selección</w:t>
      </w:r>
      <w:proofErr w:type="spellEnd"/>
      <w:r>
        <w:t xml:space="preserve"> de </w:t>
      </w:r>
      <w:proofErr w:type="spellStart"/>
      <w:r>
        <w:t>hábitat</w:t>
      </w:r>
      <w:proofErr w:type="spellEnd"/>
      <w:r>
        <w:t xml:space="preserve"> de los </w:t>
      </w:r>
      <w:proofErr w:type="spellStart"/>
      <w:r>
        <w:t>passeriformes</w:t>
      </w:r>
      <w:proofErr w:type="spellEnd"/>
      <w:r>
        <w:t xml:space="preserve"> de la </w:t>
      </w:r>
      <w:proofErr w:type="spellStart"/>
      <w:r>
        <w:t>alta</w:t>
      </w:r>
      <w:proofErr w:type="spellEnd"/>
      <w:r>
        <w:t xml:space="preserve"> </w:t>
      </w:r>
      <w:proofErr w:type="spellStart"/>
      <w:r>
        <w:t>montaña</w:t>
      </w:r>
      <w:proofErr w:type="spellEnd"/>
      <w:r>
        <w:t xml:space="preserve"> de Sierra Nevada (Granada).</w:t>
      </w:r>
      <w:proofErr w:type="gramEnd"/>
      <w:r>
        <w:t xml:space="preserve"> PhD thesis, Granada, Spain: University of Granada.</w:t>
      </w:r>
    </w:p>
    <w:p w14:paraId="4ECCDD0C" w14:textId="77777777" w:rsidR="00131FED" w:rsidRDefault="00131FED" w:rsidP="00131FED">
      <w:r>
        <w:t xml:space="preserve">Zamora R (1987b). </w:t>
      </w:r>
      <w:proofErr w:type="spellStart"/>
      <w:proofErr w:type="gramStart"/>
      <w:r>
        <w:t>Variaciones</w:t>
      </w:r>
      <w:proofErr w:type="spellEnd"/>
      <w:r>
        <w:t xml:space="preserve"> </w:t>
      </w:r>
      <w:proofErr w:type="spellStart"/>
      <w:r>
        <w:t>altitudinales</w:t>
      </w:r>
      <w:proofErr w:type="spellEnd"/>
      <w:r>
        <w:t xml:space="preserve"> en la </w:t>
      </w:r>
      <w:proofErr w:type="spellStart"/>
      <w:r>
        <w:t>composición</w:t>
      </w:r>
      <w:proofErr w:type="spellEnd"/>
      <w:r>
        <w:t xml:space="preserve"> de </w:t>
      </w:r>
      <w:proofErr w:type="spellStart"/>
      <w:r>
        <w:t>las</w:t>
      </w:r>
      <w:proofErr w:type="spellEnd"/>
      <w:r>
        <w:t xml:space="preserve"> </w:t>
      </w:r>
      <w:proofErr w:type="spellStart"/>
      <w:r>
        <w:t>comunidades</w:t>
      </w:r>
      <w:proofErr w:type="spellEnd"/>
      <w:r>
        <w:t xml:space="preserve"> </w:t>
      </w:r>
      <w:proofErr w:type="spellStart"/>
      <w:r>
        <w:t>nidificantes</w:t>
      </w:r>
      <w:proofErr w:type="spellEnd"/>
      <w:r>
        <w:t xml:space="preserve"> de </w:t>
      </w:r>
      <w:proofErr w:type="spellStart"/>
      <w:r>
        <w:t>aves</w:t>
      </w:r>
      <w:proofErr w:type="spellEnd"/>
      <w:r>
        <w:t xml:space="preserve"> de Sierra Nevada.</w:t>
      </w:r>
      <w:proofErr w:type="gramEnd"/>
      <w:r>
        <w:t xml:space="preserve"> </w:t>
      </w:r>
      <w:proofErr w:type="spellStart"/>
      <w:proofErr w:type="gramStart"/>
      <w:r>
        <w:t>Doñana</w:t>
      </w:r>
      <w:proofErr w:type="spellEnd"/>
      <w:r>
        <w:t xml:space="preserve"> </w:t>
      </w:r>
      <w:proofErr w:type="spellStart"/>
      <w:r>
        <w:t>Acta</w:t>
      </w:r>
      <w:proofErr w:type="spellEnd"/>
      <w:r>
        <w:t xml:space="preserve"> Vertebrata 14: 83–106.</w:t>
      </w:r>
      <w:proofErr w:type="gramEnd"/>
    </w:p>
    <w:p w14:paraId="2449012F" w14:textId="77777777" w:rsidR="00131FED" w:rsidRDefault="00131FED" w:rsidP="00131FED">
      <w:proofErr w:type="gramStart"/>
      <w:r>
        <w:t xml:space="preserve">Zamora R (1988a) </w:t>
      </w:r>
      <w:proofErr w:type="spellStart"/>
      <w:r>
        <w:t>Composición</w:t>
      </w:r>
      <w:proofErr w:type="spellEnd"/>
      <w:r>
        <w:t xml:space="preserve"> y </w:t>
      </w:r>
      <w:proofErr w:type="spellStart"/>
      <w:r>
        <w:t>estructura</w:t>
      </w:r>
      <w:proofErr w:type="spellEnd"/>
      <w:r>
        <w:t xml:space="preserve"> de la </w:t>
      </w:r>
      <w:proofErr w:type="spellStart"/>
      <w:r>
        <w:t>comunidad</w:t>
      </w:r>
      <w:proofErr w:type="spellEnd"/>
      <w:r>
        <w:t xml:space="preserve"> de Passeriformes de la </w:t>
      </w:r>
      <w:proofErr w:type="spellStart"/>
      <w:r>
        <w:t>alta</w:t>
      </w:r>
      <w:proofErr w:type="spellEnd"/>
      <w:r>
        <w:t xml:space="preserve"> </w:t>
      </w:r>
      <w:proofErr w:type="spellStart"/>
      <w:r>
        <w:t>montaña</w:t>
      </w:r>
      <w:proofErr w:type="spellEnd"/>
      <w:r>
        <w:t xml:space="preserve"> de Sierra Nevada.</w:t>
      </w:r>
      <w:proofErr w:type="gramEnd"/>
      <w:r>
        <w:t xml:space="preserve"> </w:t>
      </w:r>
      <w:proofErr w:type="spellStart"/>
      <w:proofErr w:type="gramStart"/>
      <w:r>
        <w:t>Ardeola</w:t>
      </w:r>
      <w:proofErr w:type="spellEnd"/>
      <w:r>
        <w:t xml:space="preserve"> 35: 197–220.</w:t>
      </w:r>
      <w:proofErr w:type="gramEnd"/>
    </w:p>
    <w:p w14:paraId="1FBF2A2A" w14:textId="77777777" w:rsidR="00131FED" w:rsidRDefault="00131FED" w:rsidP="00131FED">
      <w:proofErr w:type="gramStart"/>
      <w:r>
        <w:t xml:space="preserve">Zamora R (1988b) </w:t>
      </w:r>
      <w:proofErr w:type="spellStart"/>
      <w:r>
        <w:t>Estructura</w:t>
      </w:r>
      <w:proofErr w:type="spellEnd"/>
      <w:r>
        <w:t xml:space="preserve"> </w:t>
      </w:r>
      <w:proofErr w:type="spellStart"/>
      <w:r>
        <w:t>morfológica</w:t>
      </w:r>
      <w:proofErr w:type="spellEnd"/>
      <w:r>
        <w:t xml:space="preserve"> de </w:t>
      </w:r>
      <w:proofErr w:type="spellStart"/>
      <w:r>
        <w:t>una</w:t>
      </w:r>
      <w:proofErr w:type="spellEnd"/>
      <w:r>
        <w:t xml:space="preserve"> </w:t>
      </w:r>
      <w:proofErr w:type="spellStart"/>
      <w:r>
        <w:t>comunidad</w:t>
      </w:r>
      <w:proofErr w:type="spellEnd"/>
      <w:r>
        <w:t xml:space="preserve"> de Passeriformes de </w:t>
      </w:r>
      <w:proofErr w:type="spellStart"/>
      <w:r>
        <w:t>alta</w:t>
      </w:r>
      <w:proofErr w:type="spellEnd"/>
      <w:r>
        <w:t xml:space="preserve"> </w:t>
      </w:r>
      <w:proofErr w:type="spellStart"/>
      <w:r>
        <w:t>montaña</w:t>
      </w:r>
      <w:proofErr w:type="spellEnd"/>
      <w:r>
        <w:t xml:space="preserve"> (Sierra Nevada, SE de </w:t>
      </w:r>
      <w:proofErr w:type="spellStart"/>
      <w:r>
        <w:t>España</w:t>
      </w:r>
      <w:proofErr w:type="spellEnd"/>
      <w:r>
        <w:t>).</w:t>
      </w:r>
      <w:proofErr w:type="gramEnd"/>
      <w:r>
        <w:t xml:space="preserve"> </w:t>
      </w:r>
      <w:proofErr w:type="spellStart"/>
      <w:proofErr w:type="gramStart"/>
      <w:r>
        <w:t>Ardeola</w:t>
      </w:r>
      <w:proofErr w:type="spellEnd"/>
      <w:r>
        <w:t xml:space="preserve"> 35: 71–95.</w:t>
      </w:r>
      <w:proofErr w:type="gramEnd"/>
    </w:p>
    <w:p w14:paraId="03C148AE" w14:textId="77777777" w:rsidR="00131FED" w:rsidRDefault="00131FED" w:rsidP="00131FED">
      <w:proofErr w:type="gramStart"/>
      <w:r>
        <w:t xml:space="preserve">Zamora R (1990) Seasonal variations of a passerine community in a </w:t>
      </w:r>
      <w:proofErr w:type="spellStart"/>
      <w:r>
        <w:t>mediterranean</w:t>
      </w:r>
      <w:proofErr w:type="spellEnd"/>
      <w:r>
        <w:t xml:space="preserve"> high-mountain.</w:t>
      </w:r>
      <w:proofErr w:type="gramEnd"/>
      <w:r>
        <w:t xml:space="preserve"> </w:t>
      </w:r>
      <w:proofErr w:type="spellStart"/>
      <w:proofErr w:type="gramStart"/>
      <w:r>
        <w:t>Ardeola</w:t>
      </w:r>
      <w:proofErr w:type="spellEnd"/>
      <w:r>
        <w:t xml:space="preserve"> 37: 219–228.</w:t>
      </w:r>
      <w:proofErr w:type="gramEnd"/>
    </w:p>
    <w:p w14:paraId="290DF043" w14:textId="77777777" w:rsidR="00131FED" w:rsidRDefault="00131FED" w:rsidP="00131FED">
      <w:r>
        <w:t xml:space="preserve">Zamora R, </w:t>
      </w:r>
      <w:proofErr w:type="spellStart"/>
      <w:r>
        <w:t>Barea-Azcón</w:t>
      </w:r>
      <w:proofErr w:type="spellEnd"/>
      <w:r>
        <w:t xml:space="preserve"> JM (2015) Long-Term changes in mountain passerine bird communities in the Sierra Nevada (southern Spain): A 30-year case study. </w:t>
      </w:r>
      <w:proofErr w:type="spellStart"/>
      <w:r>
        <w:t>Ardeola</w:t>
      </w:r>
      <w:proofErr w:type="spellEnd"/>
      <w:r>
        <w:t xml:space="preserve"> 62(1): 3-18.</w:t>
      </w:r>
    </w:p>
    <w:p w14:paraId="16C704E5" w14:textId="77777777" w:rsidR="00131FED" w:rsidRDefault="00131FED" w:rsidP="00131FED">
      <w:proofErr w:type="spellStart"/>
      <w:r>
        <w:t>Wieczorek</w:t>
      </w:r>
      <w:proofErr w:type="spellEnd"/>
      <w:r>
        <w:t xml:space="preserve"> J, </w:t>
      </w:r>
      <w:proofErr w:type="spellStart"/>
      <w:r>
        <w:t>Döring</w:t>
      </w:r>
      <w:proofErr w:type="spellEnd"/>
      <w:r>
        <w:t xml:space="preserve"> M, De Giovanni R, Robertson T, </w:t>
      </w:r>
      <w:proofErr w:type="spellStart"/>
      <w:r>
        <w:t>Vieglais</w:t>
      </w:r>
      <w:proofErr w:type="spellEnd"/>
      <w:r>
        <w:t xml:space="preserve"> D (2009) Darwin Core Terms: A quick reference guide. http://rs.tdwg.org/dwc/terms/ [accessed 10.05.2015].</w:t>
      </w:r>
    </w:p>
    <w:p w14:paraId="6C1394C3" w14:textId="77777777" w:rsidR="00131FED" w:rsidRDefault="00131FED" w:rsidP="00131FED">
      <w:proofErr w:type="spellStart"/>
      <w:r>
        <w:lastRenderedPageBreak/>
        <w:t>Wieczorek</w:t>
      </w:r>
      <w:proofErr w:type="spellEnd"/>
      <w:r>
        <w:t xml:space="preserve"> J, Bloom D, </w:t>
      </w:r>
      <w:proofErr w:type="spellStart"/>
      <w:r>
        <w:t>Guralnick</w:t>
      </w:r>
      <w:proofErr w:type="spellEnd"/>
      <w:r>
        <w:t xml:space="preserve"> R, Blum S, </w:t>
      </w:r>
      <w:proofErr w:type="spellStart"/>
      <w:r>
        <w:t>Döring</w:t>
      </w:r>
      <w:proofErr w:type="spellEnd"/>
      <w:r>
        <w:t xml:space="preserve"> M, Giovanni R, Robertson T, </w:t>
      </w:r>
      <w:proofErr w:type="spellStart"/>
      <w:r>
        <w:t>Vieglais</w:t>
      </w:r>
      <w:proofErr w:type="spellEnd"/>
      <w:r>
        <w:t xml:space="preserve"> D (2012) Darwin Core: An evolving community-developed biodiversity data standard. </w:t>
      </w:r>
      <w:proofErr w:type="spellStart"/>
      <w:r>
        <w:t>PLoS</w:t>
      </w:r>
      <w:proofErr w:type="spellEnd"/>
      <w:r>
        <w:t xml:space="preserve"> ONE 7(1): e29715. </w:t>
      </w:r>
      <w:proofErr w:type="spellStart"/>
      <w:proofErr w:type="gramStart"/>
      <w:r>
        <w:t>doi</w:t>
      </w:r>
      <w:proofErr w:type="spellEnd"/>
      <w:proofErr w:type="gramEnd"/>
      <w:r>
        <w:t>: 10.1371/journal.pone.0029715</w:t>
      </w:r>
    </w:p>
    <w:p w14:paraId="463EF94C" w14:textId="77777777" w:rsidR="00131FED" w:rsidRPr="00131FED" w:rsidRDefault="00131FED" w:rsidP="00131FED"/>
    <w:sectPr w:rsidR="00131FED" w:rsidRPr="00131FED" w:rsidSect="00D1299D">
      <w:pgSz w:w="12240" w:h="15840"/>
      <w:pgMar w:top="1417" w:right="1701" w:bottom="1417" w:left="1701"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0" w:author="Francisco Bonet" w:date="2015-09-16T19:59:00Z" w:initials="F">
    <w:p w14:paraId="72033A36" w14:textId="3B17D9DF" w:rsidR="005A6DD7" w:rsidRDefault="005A6DD7">
      <w:pPr>
        <w:pStyle w:val="Textocomentario"/>
      </w:pPr>
      <w:r>
        <w:rPr>
          <w:rStyle w:val="Refdecomentario"/>
        </w:rPr>
        <w:annotationRef/>
      </w:r>
      <w:r>
        <w:t>¿</w:t>
      </w:r>
      <w:proofErr w:type="gramStart"/>
      <w:r>
        <w:t>no</w:t>
      </w:r>
      <w:proofErr w:type="gramEnd"/>
      <w:r>
        <w:t xml:space="preserve"> </w:t>
      </w:r>
      <w:proofErr w:type="spellStart"/>
      <w:r>
        <w:t>sería</w:t>
      </w:r>
      <w:proofErr w:type="spellEnd"/>
      <w:r>
        <w:t xml:space="preserve"> </w:t>
      </w:r>
      <w:proofErr w:type="spellStart"/>
      <w:r>
        <w:t>más</w:t>
      </w:r>
      <w:proofErr w:type="spellEnd"/>
      <w:r>
        <w:t xml:space="preserve"> </w:t>
      </w:r>
      <w:proofErr w:type="spellStart"/>
      <w:r>
        <w:t>correcto</w:t>
      </w:r>
      <w:proofErr w:type="spellEnd"/>
      <w:r>
        <w:t xml:space="preserve"> </w:t>
      </w:r>
      <w:proofErr w:type="spellStart"/>
      <w:r>
        <w:t>poner</w:t>
      </w:r>
      <w:proofErr w:type="spellEnd"/>
      <w:r>
        <w:t xml:space="preserve"> “</w:t>
      </w:r>
      <w:proofErr w:type="spellStart"/>
      <w:r>
        <w:t>gena</w:t>
      </w:r>
      <w:proofErr w:type="spellEnd"/>
      <w:r>
        <w:t xml:space="preserve">”? </w:t>
      </w:r>
      <w:proofErr w:type="spellStart"/>
      <w:proofErr w:type="gramStart"/>
      <w:r>
        <w:t>por</w:t>
      </w:r>
      <w:proofErr w:type="spellEnd"/>
      <w:proofErr w:type="gramEnd"/>
      <w:r>
        <w:t xml:space="preserve"> el </w:t>
      </w:r>
      <w:proofErr w:type="spellStart"/>
      <w:r>
        <w:t>plurar</w:t>
      </w:r>
      <w:proofErr w:type="spellEnd"/>
      <w:r>
        <w:t xml:space="preserve"> de </w:t>
      </w:r>
      <w:proofErr w:type="spellStart"/>
      <w:r>
        <w:t>latín</w:t>
      </w:r>
      <w:proofErr w:type="spellEnd"/>
      <w:r>
        <w:t xml:space="preserve">, </w:t>
      </w:r>
      <w:proofErr w:type="spellStart"/>
      <w:r>
        <w:t>digo</w:t>
      </w:r>
      <w:proofErr w:type="spellEnd"/>
    </w:p>
  </w:comment>
  <w:comment w:id="56" w:author="Francisco Bonet" w:date="2015-09-16T20:00:00Z" w:initials="F">
    <w:p w14:paraId="25A2CA5F" w14:textId="3314602D" w:rsidR="005A6DD7" w:rsidRDefault="005A6DD7">
      <w:pPr>
        <w:pStyle w:val="Textocomentario"/>
      </w:pPr>
      <w:r>
        <w:rPr>
          <w:rStyle w:val="Refdecomentario"/>
        </w:rPr>
        <w:annotationRef/>
      </w:r>
      <w:r>
        <w:t xml:space="preserve">Si </w:t>
      </w:r>
      <w:proofErr w:type="spellStart"/>
      <w:r>
        <w:t>estamos</w:t>
      </w:r>
      <w:proofErr w:type="spellEnd"/>
      <w:r>
        <w:t xml:space="preserve"> </w:t>
      </w:r>
      <w:proofErr w:type="spellStart"/>
      <w:r>
        <w:t>hablando</w:t>
      </w:r>
      <w:proofErr w:type="spellEnd"/>
      <w:r>
        <w:t xml:space="preserve"> de </w:t>
      </w:r>
      <w:proofErr w:type="spellStart"/>
      <w:r>
        <w:t>revisitas</w:t>
      </w:r>
      <w:proofErr w:type="spellEnd"/>
      <w:r>
        <w:t xml:space="preserve"> en la </w:t>
      </w:r>
      <w:proofErr w:type="spellStart"/>
      <w:r>
        <w:t>introducción</w:t>
      </w:r>
      <w:proofErr w:type="spellEnd"/>
      <w:r>
        <w:t xml:space="preserve">, </w:t>
      </w:r>
      <w:proofErr w:type="spellStart"/>
      <w:r>
        <w:t>entiendo</w:t>
      </w:r>
      <w:proofErr w:type="spellEnd"/>
      <w:r>
        <w:t xml:space="preserve"> </w:t>
      </w:r>
      <w:proofErr w:type="spellStart"/>
      <w:r>
        <w:t>que</w:t>
      </w:r>
      <w:proofErr w:type="spellEnd"/>
      <w:r>
        <w:t xml:space="preserve"> el </w:t>
      </w:r>
      <w:proofErr w:type="spellStart"/>
      <w:r>
        <w:t>rango</w:t>
      </w:r>
      <w:proofErr w:type="spellEnd"/>
      <w:r>
        <w:t xml:space="preserve"> temporal </w:t>
      </w:r>
      <w:proofErr w:type="spellStart"/>
      <w:r>
        <w:t>debería</w:t>
      </w:r>
      <w:proofErr w:type="spellEnd"/>
      <w:r>
        <w:t xml:space="preserve"> de </w:t>
      </w:r>
      <w:proofErr w:type="spellStart"/>
      <w:r>
        <w:t>cubrir</w:t>
      </w:r>
      <w:proofErr w:type="spellEnd"/>
      <w:r>
        <w:t xml:space="preserve"> los </w:t>
      </w:r>
      <w:proofErr w:type="spellStart"/>
      <w:r>
        <w:t>datos</w:t>
      </w:r>
      <w:proofErr w:type="spellEnd"/>
      <w:r>
        <w:t xml:space="preserve"> de los </w:t>
      </w:r>
      <w:proofErr w:type="spellStart"/>
      <w:r>
        <w:t>años</w:t>
      </w:r>
      <w:proofErr w:type="spellEnd"/>
      <w:r>
        <w:t xml:space="preserve"> 80, </w:t>
      </w:r>
      <w:proofErr w:type="spellStart"/>
      <w:r>
        <w:t>creo</w:t>
      </w:r>
      <w:proofErr w:type="spellEnd"/>
      <w:r>
        <w: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22FF08"/>
    <w:multiLevelType w:val="multilevel"/>
    <w:tmpl w:val="508EC9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8AE875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91862AB"/>
    <w:multiLevelType w:val="multilevel"/>
    <w:tmpl w:val="BFAA9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5BD1"/>
    <w:rsid w:val="00061975"/>
    <w:rsid w:val="000B26A0"/>
    <w:rsid w:val="001219CA"/>
    <w:rsid w:val="00131FED"/>
    <w:rsid w:val="001B7323"/>
    <w:rsid w:val="002C2667"/>
    <w:rsid w:val="00354E5D"/>
    <w:rsid w:val="003C3963"/>
    <w:rsid w:val="004E29B3"/>
    <w:rsid w:val="0055448E"/>
    <w:rsid w:val="00590D07"/>
    <w:rsid w:val="005A6DD7"/>
    <w:rsid w:val="005B4580"/>
    <w:rsid w:val="00647E06"/>
    <w:rsid w:val="00784D58"/>
    <w:rsid w:val="008D6863"/>
    <w:rsid w:val="00951E5D"/>
    <w:rsid w:val="00A04569"/>
    <w:rsid w:val="00AF336A"/>
    <w:rsid w:val="00B86B75"/>
    <w:rsid w:val="00B901DE"/>
    <w:rsid w:val="00BC48D5"/>
    <w:rsid w:val="00C36279"/>
    <w:rsid w:val="00D1299D"/>
    <w:rsid w:val="00D628E4"/>
    <w:rsid w:val="00D922D6"/>
    <w:rsid w:val="00DD151A"/>
    <w:rsid w:val="00E11BDC"/>
    <w:rsid w:val="00E21453"/>
    <w:rsid w:val="00E315A3"/>
    <w:rsid w:val="00E40FA8"/>
    <w:rsid w:val="00F70996"/>
    <w:rsid w:val="00FF180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1BA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D1299D"/>
  </w:style>
  <w:style w:type="paragraph" w:styleId="Textodeglobo">
    <w:name w:val="Balloon Text"/>
    <w:basedOn w:val="Normal"/>
    <w:link w:val="TextodegloboCar"/>
    <w:rsid w:val="00131FED"/>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131FED"/>
    <w:rPr>
      <w:rFonts w:ascii="Lucida Grande" w:hAnsi="Lucida Grande" w:cs="Lucida Grande"/>
      <w:sz w:val="18"/>
      <w:szCs w:val="18"/>
    </w:rPr>
  </w:style>
  <w:style w:type="character" w:styleId="Hipervnculo">
    <w:name w:val="Hyperlink"/>
    <w:basedOn w:val="Fuentedeprrafopredeter"/>
    <w:rsid w:val="005A6DD7"/>
    <w:rPr>
      <w:color w:val="0000FF" w:themeColor="hyperlink"/>
      <w:u w:val="single"/>
    </w:rPr>
  </w:style>
  <w:style w:type="character" w:styleId="Refdecomentario">
    <w:name w:val="annotation reference"/>
    <w:basedOn w:val="Fuentedeprrafopredeter"/>
    <w:rsid w:val="005A6DD7"/>
    <w:rPr>
      <w:sz w:val="18"/>
      <w:szCs w:val="18"/>
    </w:rPr>
  </w:style>
  <w:style w:type="paragraph" w:styleId="Textocomentario">
    <w:name w:val="annotation text"/>
    <w:basedOn w:val="Normal"/>
    <w:link w:val="TextocomentarioCar"/>
    <w:rsid w:val="005A6DD7"/>
  </w:style>
  <w:style w:type="character" w:customStyle="1" w:styleId="TextocomentarioCar">
    <w:name w:val="Texto comentario Car"/>
    <w:basedOn w:val="Fuentedeprrafopredeter"/>
    <w:link w:val="Textocomentario"/>
    <w:rsid w:val="005A6DD7"/>
  </w:style>
  <w:style w:type="paragraph" w:styleId="Asuntodelcomentario">
    <w:name w:val="annotation subject"/>
    <w:basedOn w:val="Textocomentario"/>
    <w:next w:val="Textocomentario"/>
    <w:link w:val="AsuntodelcomentarioCar"/>
    <w:rsid w:val="005A6DD7"/>
    <w:rPr>
      <w:b/>
      <w:bCs/>
      <w:sz w:val="20"/>
      <w:szCs w:val="20"/>
    </w:rPr>
  </w:style>
  <w:style w:type="character" w:customStyle="1" w:styleId="AsuntodelcomentarioCar">
    <w:name w:val="Asunto del comentario Car"/>
    <w:basedOn w:val="TextocomentarioCar"/>
    <w:link w:val="Asuntodelcomentario"/>
    <w:rsid w:val="005A6DD7"/>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D1299D"/>
  </w:style>
  <w:style w:type="paragraph" w:styleId="Textodeglobo">
    <w:name w:val="Balloon Text"/>
    <w:basedOn w:val="Normal"/>
    <w:link w:val="TextodegloboCar"/>
    <w:rsid w:val="00131FED"/>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131FED"/>
    <w:rPr>
      <w:rFonts w:ascii="Lucida Grande" w:hAnsi="Lucida Grande" w:cs="Lucida Grande"/>
      <w:sz w:val="18"/>
      <w:szCs w:val="18"/>
    </w:rPr>
  </w:style>
  <w:style w:type="character" w:styleId="Hipervnculo">
    <w:name w:val="Hyperlink"/>
    <w:basedOn w:val="Fuentedeprrafopredeter"/>
    <w:rsid w:val="005A6DD7"/>
    <w:rPr>
      <w:color w:val="0000FF" w:themeColor="hyperlink"/>
      <w:u w:val="single"/>
    </w:rPr>
  </w:style>
  <w:style w:type="character" w:styleId="Refdecomentario">
    <w:name w:val="annotation reference"/>
    <w:basedOn w:val="Fuentedeprrafopredeter"/>
    <w:rsid w:val="005A6DD7"/>
    <w:rPr>
      <w:sz w:val="18"/>
      <w:szCs w:val="18"/>
    </w:rPr>
  </w:style>
  <w:style w:type="paragraph" w:styleId="Textocomentario">
    <w:name w:val="annotation text"/>
    <w:basedOn w:val="Normal"/>
    <w:link w:val="TextocomentarioCar"/>
    <w:rsid w:val="005A6DD7"/>
  </w:style>
  <w:style w:type="character" w:customStyle="1" w:styleId="TextocomentarioCar">
    <w:name w:val="Texto comentario Car"/>
    <w:basedOn w:val="Fuentedeprrafopredeter"/>
    <w:link w:val="Textocomentario"/>
    <w:rsid w:val="005A6DD7"/>
  </w:style>
  <w:style w:type="paragraph" w:styleId="Asuntodelcomentario">
    <w:name w:val="annotation subject"/>
    <w:basedOn w:val="Textocomentario"/>
    <w:next w:val="Textocomentario"/>
    <w:link w:val="AsuntodelcomentarioCar"/>
    <w:rsid w:val="005A6DD7"/>
    <w:rPr>
      <w:b/>
      <w:bCs/>
      <w:sz w:val="20"/>
      <w:szCs w:val="20"/>
    </w:rPr>
  </w:style>
  <w:style w:type="character" w:customStyle="1" w:styleId="AsuntodelcomentarioCar">
    <w:name w:val="Asunto del comentario Car"/>
    <w:basedOn w:val="TextocomentarioCar"/>
    <w:link w:val="Asuntodelcomentario"/>
    <w:rsid w:val="005A6DD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9058">
      <w:bodyDiv w:val="1"/>
      <w:marLeft w:val="0"/>
      <w:marRight w:val="0"/>
      <w:marTop w:val="0"/>
      <w:marBottom w:val="0"/>
      <w:divBdr>
        <w:top w:val="none" w:sz="0" w:space="0" w:color="auto"/>
        <w:left w:val="none" w:sz="0" w:space="0" w:color="auto"/>
        <w:bottom w:val="none" w:sz="0" w:space="0" w:color="auto"/>
        <w:right w:val="none" w:sz="0" w:space="0" w:color="auto"/>
      </w:divBdr>
    </w:div>
    <w:div w:id="29112112">
      <w:bodyDiv w:val="1"/>
      <w:marLeft w:val="0"/>
      <w:marRight w:val="0"/>
      <w:marTop w:val="0"/>
      <w:marBottom w:val="0"/>
      <w:divBdr>
        <w:top w:val="none" w:sz="0" w:space="0" w:color="auto"/>
        <w:left w:val="none" w:sz="0" w:space="0" w:color="auto"/>
        <w:bottom w:val="none" w:sz="0" w:space="0" w:color="auto"/>
        <w:right w:val="none" w:sz="0" w:space="0" w:color="auto"/>
      </w:divBdr>
    </w:div>
    <w:div w:id="692807629">
      <w:bodyDiv w:val="1"/>
      <w:marLeft w:val="0"/>
      <w:marRight w:val="0"/>
      <w:marTop w:val="0"/>
      <w:marBottom w:val="0"/>
      <w:divBdr>
        <w:top w:val="none" w:sz="0" w:space="0" w:color="auto"/>
        <w:left w:val="none" w:sz="0" w:space="0" w:color="auto"/>
        <w:bottom w:val="none" w:sz="0" w:space="0" w:color="auto"/>
        <w:right w:val="none" w:sz="0" w:space="0" w:color="auto"/>
      </w:divBdr>
    </w:div>
    <w:div w:id="13013789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jperez@ugr.es" TargetMode="External"/><Relationship Id="rId7" Type="http://schemas.openxmlformats.org/officeDocument/2006/relationships/image" Target="media/image1.jpg"/><Relationship Id="rId8" Type="http://schemas.openxmlformats.org/officeDocument/2006/relationships/comments" Target="comments.xml"/><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4867</Words>
  <Characters>26773</Characters>
  <Application>Microsoft Macintosh Word</Application>
  <DocSecurity>0</DocSecurity>
  <Lines>223</Lines>
  <Paragraphs>63</Paragraphs>
  <ScaleCrop>false</ScaleCrop>
  <Company/>
  <LinksUpToDate>false</LinksUpToDate>
  <CharactersWithSpaces>31577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Francisco Bonet</dc:creator>
  <cp:lastModifiedBy>Antonio J.</cp:lastModifiedBy>
  <cp:revision>2</cp:revision>
  <dcterms:created xsi:type="dcterms:W3CDTF">2015-09-17T07:47:00Z</dcterms:created>
  <dcterms:modified xsi:type="dcterms:W3CDTF">2015-09-17T07:47:00Z</dcterms:modified>
</cp:coreProperties>
</file>